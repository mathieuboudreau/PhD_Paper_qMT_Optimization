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rsidR="00A91D2B" w:rsidRPr="004964B3" w:rsidRDefault="00A91D2B" w:rsidP="004720FD">
      <w:pPr>
        <w:spacing w:after="0" w:line="240" w:lineRule="auto"/>
        <w:jc w:val="center"/>
        <w:rPr>
          <w:color w:val="FF0000"/>
        </w:rPr>
      </w:pPr>
    </w:p>
    <w:p w:rsidR="00A91D2B" w:rsidRPr="00480E6C" w:rsidRDefault="00A91D2B" w:rsidP="004720FD">
      <w:pPr>
        <w:spacing w:after="0" w:line="240" w:lineRule="auto"/>
        <w:jc w:val="center"/>
      </w:pPr>
    </w:p>
    <w:p w:rsidR="00A91D2B" w:rsidRPr="00480E6C" w:rsidRDefault="00A91D2B" w:rsidP="003438BA">
      <w:pPr>
        <w:spacing w:after="0" w:line="240" w:lineRule="auto"/>
        <w:jc w:val="center"/>
        <w:rPr>
          <w:sz w:val="40"/>
          <w:szCs w:val="40"/>
        </w:rPr>
      </w:pPr>
    </w:p>
    <w:p w:rsidR="00A91D2B" w:rsidRPr="006B63CE" w:rsidRDefault="006B63CE" w:rsidP="00616EBF">
      <w:pPr>
        <w:pStyle w:val="Title"/>
      </w:pPr>
      <w:r>
        <w:t xml:space="preserve">Quantitative Magnetization Transfer Protocol </w:t>
      </w:r>
      <w:r w:rsidR="00707EF4">
        <w:t xml:space="preserve">Design </w:t>
      </w:r>
      <w:r>
        <w:t>Optimization for B</w:t>
      </w:r>
      <w:r>
        <w:rPr>
          <w:vertAlign w:val="subscript"/>
        </w:rPr>
        <w:t>1</w:t>
      </w:r>
      <w:r>
        <w:t>-</w:t>
      </w:r>
      <w:r w:rsidR="0008214F">
        <w:t>I</w:t>
      </w:r>
      <w:r>
        <w:t xml:space="preserve">nsensitivity </w:t>
      </w:r>
      <w:commentRangeStart w:id="0"/>
      <w:r>
        <w:t xml:space="preserve">through Sensitivity-Regularization of the </w:t>
      </w:r>
      <w:proofErr w:type="spellStart"/>
      <w:r>
        <w:t>Cramér</w:t>
      </w:r>
      <w:proofErr w:type="spellEnd"/>
      <w:r>
        <w:t>-Rao Lower Bound</w:t>
      </w:r>
      <w:commentRangeEnd w:id="0"/>
      <w:r w:rsidR="008C13AB">
        <w:rPr>
          <w:rStyle w:val="CommentReference"/>
          <w:rFonts w:eastAsia="Times"/>
          <w:b w:val="0"/>
          <w:spacing w:val="0"/>
          <w:kern w:val="0"/>
        </w:rPr>
        <w:commentReference w:id="0"/>
      </w:r>
    </w:p>
    <w:p w:rsidR="00A91D2B" w:rsidRPr="00382E5F" w:rsidRDefault="00A91D2B" w:rsidP="0008214F">
      <w:pPr>
        <w:spacing w:after="0" w:line="240" w:lineRule="auto"/>
        <w:jc w:val="center"/>
      </w:pPr>
    </w:p>
    <w:p w:rsidR="00A41043" w:rsidRPr="00382E5F" w:rsidRDefault="00A41043" w:rsidP="004720FD">
      <w:pPr>
        <w:spacing w:after="0" w:line="240" w:lineRule="auto"/>
        <w:jc w:val="center"/>
      </w:pPr>
    </w:p>
    <w:p w:rsidR="00A41043" w:rsidRPr="00382E5F" w:rsidRDefault="00A41043" w:rsidP="004720FD">
      <w:pPr>
        <w:spacing w:after="0" w:line="240" w:lineRule="auto"/>
        <w:jc w:val="center"/>
      </w:pPr>
    </w:p>
    <w:p w:rsidR="00A41043" w:rsidRPr="00382E5F" w:rsidRDefault="00A41043" w:rsidP="004720FD">
      <w:pPr>
        <w:spacing w:after="0" w:line="240" w:lineRule="auto"/>
        <w:jc w:val="center"/>
      </w:pPr>
    </w:p>
    <w:p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rsidR="00A91D2B" w:rsidRPr="00382E5F" w:rsidRDefault="00A91D2B" w:rsidP="004720FD">
      <w:pPr>
        <w:spacing w:after="0" w:line="240" w:lineRule="auto"/>
        <w:jc w:val="center"/>
      </w:pPr>
    </w:p>
    <w:p w:rsidR="00BC1071" w:rsidRPr="00382E5F" w:rsidRDefault="00BC1071" w:rsidP="004720FD">
      <w:pPr>
        <w:spacing w:after="0" w:line="240" w:lineRule="auto"/>
        <w:jc w:val="center"/>
      </w:pPr>
    </w:p>
    <w:p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rsidR="00A91D2B" w:rsidRPr="00480E6C" w:rsidRDefault="00A91D2B" w:rsidP="004720FD">
      <w:pPr>
        <w:spacing w:after="0" w:line="240" w:lineRule="auto"/>
        <w:jc w:val="center"/>
      </w:pPr>
    </w:p>
    <w:p w:rsidR="00A91D2B" w:rsidRPr="00480E6C" w:rsidRDefault="00A91D2B" w:rsidP="004720FD">
      <w:pPr>
        <w:spacing w:after="0" w:line="240" w:lineRule="auto"/>
        <w:jc w:val="center"/>
      </w:pPr>
    </w:p>
    <w:p w:rsidR="00A91D2B" w:rsidRPr="00480E6C" w:rsidRDefault="00A91D2B" w:rsidP="004720FD">
      <w:pPr>
        <w:spacing w:after="0" w:line="240" w:lineRule="auto"/>
        <w:jc w:val="center"/>
      </w:pPr>
    </w:p>
    <w:p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rsidR="005673C2" w:rsidRPr="00747715" w:rsidRDefault="005673C2" w:rsidP="004720FD">
      <w:pPr>
        <w:spacing w:after="0" w:line="240" w:lineRule="auto"/>
        <w:jc w:val="center"/>
      </w:pPr>
    </w:p>
    <w:p w:rsidR="005673C2" w:rsidRPr="00747715" w:rsidRDefault="005673C2" w:rsidP="004720FD">
      <w:pPr>
        <w:spacing w:after="0" w:line="240" w:lineRule="auto"/>
        <w:jc w:val="center"/>
      </w:pPr>
    </w:p>
    <w:p w:rsidR="005673C2" w:rsidRPr="00B44270" w:rsidRDefault="005673C2" w:rsidP="004720FD">
      <w:pPr>
        <w:spacing w:after="0" w:line="240" w:lineRule="auto"/>
        <w:jc w:val="center"/>
        <w:rPr>
          <w:b/>
        </w:rPr>
      </w:pPr>
      <w:r w:rsidRPr="00747715">
        <w:rPr>
          <w:b/>
        </w:rPr>
        <w:t xml:space="preserve">Corresponding author </w:t>
      </w:r>
    </w:p>
    <w:p w:rsidR="005673C2" w:rsidRDefault="005673C2" w:rsidP="004720FD">
      <w:pPr>
        <w:spacing w:after="0" w:line="240" w:lineRule="auto"/>
        <w:jc w:val="center"/>
      </w:pPr>
      <w:r w:rsidRPr="00B44270">
        <w:t>Mathieu Boudreau</w:t>
      </w:r>
    </w:p>
    <w:p w:rsidR="005673C2" w:rsidRPr="00B44270" w:rsidRDefault="005673C2" w:rsidP="004720FD">
      <w:pPr>
        <w:spacing w:after="0" w:line="240" w:lineRule="auto"/>
        <w:jc w:val="center"/>
      </w:pPr>
      <w:r>
        <w:t xml:space="preserve">Room WB-325, </w:t>
      </w:r>
      <w:r w:rsidRPr="00747715">
        <w:t>McConnell Brain Imaging Centre</w:t>
      </w:r>
    </w:p>
    <w:p w:rsidR="005673C2" w:rsidRPr="00747715" w:rsidRDefault="005673C2" w:rsidP="004720FD">
      <w:pPr>
        <w:spacing w:after="0" w:line="240" w:lineRule="auto"/>
        <w:jc w:val="center"/>
      </w:pPr>
      <w:r w:rsidRPr="00747715">
        <w:t xml:space="preserve">Montreal Neurological Institute </w:t>
      </w:r>
    </w:p>
    <w:p w:rsidR="005673C2" w:rsidRPr="00747715" w:rsidRDefault="005673C2" w:rsidP="004720FD">
      <w:pPr>
        <w:spacing w:after="0" w:line="240" w:lineRule="auto"/>
        <w:jc w:val="center"/>
      </w:pPr>
      <w:r w:rsidRPr="00747715">
        <w:t>McGill University, Montreal</w:t>
      </w:r>
    </w:p>
    <w:p w:rsidR="005673C2" w:rsidRDefault="005673C2" w:rsidP="004720FD">
      <w:pPr>
        <w:spacing w:after="0" w:line="240" w:lineRule="auto"/>
        <w:jc w:val="center"/>
      </w:pPr>
      <w:r w:rsidRPr="00747715">
        <w:t>Quebec, Canada</w:t>
      </w:r>
    </w:p>
    <w:p w:rsidR="005673C2" w:rsidRPr="00747715" w:rsidRDefault="005673C2" w:rsidP="004720FD">
      <w:pPr>
        <w:spacing w:after="0" w:line="240" w:lineRule="auto"/>
        <w:jc w:val="center"/>
      </w:pPr>
      <w:r w:rsidRPr="004A6E2C">
        <w:t>H3A 2B4</w:t>
      </w:r>
    </w:p>
    <w:p w:rsidR="005673C2" w:rsidRPr="009B7D97" w:rsidRDefault="005673C2" w:rsidP="004720FD">
      <w:pPr>
        <w:spacing w:after="0" w:line="240" w:lineRule="auto"/>
        <w:jc w:val="center"/>
      </w:pPr>
      <w:r w:rsidRPr="009B7D97">
        <w:t>E-mail: mathieu.boudreau2@mail.mcgill.ca</w:t>
      </w:r>
    </w:p>
    <w:p w:rsidR="005673C2" w:rsidRPr="00B44270" w:rsidRDefault="005673C2" w:rsidP="004720FD">
      <w:pPr>
        <w:spacing w:after="0" w:line="240" w:lineRule="auto"/>
        <w:jc w:val="center"/>
      </w:pPr>
      <w:r w:rsidRPr="00B44270">
        <w:t>Phone: (438) 822-8747</w:t>
      </w:r>
    </w:p>
    <w:p w:rsidR="00A91D2B" w:rsidRDefault="00A91D2B" w:rsidP="004720FD">
      <w:pPr>
        <w:spacing w:after="0" w:line="240" w:lineRule="auto"/>
        <w:jc w:val="center"/>
      </w:pPr>
    </w:p>
    <w:p w:rsidR="00BC1071" w:rsidRPr="00480E6C" w:rsidRDefault="00BC1071" w:rsidP="004720FD">
      <w:pPr>
        <w:spacing w:after="0" w:line="240" w:lineRule="auto"/>
        <w:jc w:val="center"/>
      </w:pPr>
    </w:p>
    <w:p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rsidR="005673C2" w:rsidRPr="00747715" w:rsidRDefault="005673C2" w:rsidP="004720FD">
      <w:pPr>
        <w:spacing w:after="0" w:line="240" w:lineRule="auto"/>
        <w:jc w:val="center"/>
      </w:pPr>
    </w:p>
    <w:p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rsidR="00A91D2B" w:rsidRDefault="00A91D2B" w:rsidP="004720FD">
      <w:pPr>
        <w:spacing w:after="0" w:line="240" w:lineRule="auto"/>
        <w:jc w:val="center"/>
      </w:pPr>
    </w:p>
    <w:p w:rsidR="005673C2" w:rsidRPr="00480E6C" w:rsidRDefault="005673C2" w:rsidP="004720FD">
      <w:pPr>
        <w:spacing w:after="0" w:line="240" w:lineRule="auto"/>
        <w:jc w:val="center"/>
      </w:pPr>
    </w:p>
    <w:p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D8220A">
        <w:rPr>
          <w:b/>
        </w:rPr>
        <w:t>8</w:t>
      </w:r>
      <w:r w:rsidR="00E73104">
        <w:rPr>
          <w:b/>
        </w:rPr>
        <w:t>8</w:t>
      </w:r>
    </w:p>
    <w:p w:rsidR="005673C2" w:rsidRPr="00E536AE" w:rsidRDefault="006A1824" w:rsidP="00534B37">
      <w:pPr>
        <w:spacing w:line="240" w:lineRule="auto"/>
        <w:jc w:val="center"/>
        <w:rPr>
          <w:b/>
          <w:sz w:val="28"/>
          <w:szCs w:val="28"/>
        </w:rPr>
      </w:pPr>
      <w:r w:rsidRPr="00A47E15">
        <w:br w:type="page"/>
      </w:r>
      <w:r w:rsidR="005673C2">
        <w:rPr>
          <w:b/>
          <w:sz w:val="28"/>
          <w:szCs w:val="28"/>
        </w:rPr>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rsidR="005673C2" w:rsidRPr="00747715" w:rsidRDefault="005673C2" w:rsidP="00262B46">
      <w:pPr>
        <w:jc w:val="center"/>
        <w:rPr>
          <w:b/>
        </w:rPr>
      </w:pPr>
      <w:r w:rsidRPr="00E536AE">
        <w:rPr>
          <w:b/>
        </w:rPr>
        <w:t>Abstract</w:t>
      </w:r>
    </w:p>
    <w:p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w:t>
      </w:r>
    </w:p>
    <w:p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inaccuracies on qMT fitting parameters was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r w:rsidR="0078271C">
        <w:t xml:space="preserve">qMT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w:t>
      </w:r>
      <w:commentRangeStart w:id="1"/>
      <w:r w:rsidR="005812D4">
        <w:t>(using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commentRangeEnd w:id="1"/>
      <w:r w:rsidR="00F35120">
        <w:rPr>
          <w:rStyle w:val="CommentReference"/>
        </w:rPr>
        <w:commentReference w:id="1"/>
      </w:r>
      <w:r w:rsidR="00C43B6F">
        <w:t xml:space="preserve"> Three 10-point qMT protocols (</w:t>
      </w:r>
      <w:r w:rsidR="005812D4">
        <w:t>U</w:t>
      </w:r>
      <w:r w:rsidR="00C43B6F">
        <w:t>niform, CRLB, CRLB</w:t>
      </w:r>
      <w:r w:rsidR="00602E7E">
        <w:t>+</w:t>
      </w:r>
      <w:r w:rsidR="00C43B6F">
        <w:t>B</w:t>
      </w:r>
      <w:r w:rsidR="00C43B6F">
        <w:rPr>
          <w:vertAlign w:val="subscript"/>
        </w:rPr>
        <w:t>1</w:t>
      </w:r>
      <w:r w:rsidR="00C43B6F">
        <w:t xml:space="preserve">-regulatization) were </w:t>
      </w:r>
      <w:r w:rsidR="00707EF4">
        <w:t>compared</w:t>
      </w:r>
      <w:r w:rsidR="00C43B6F">
        <w:t xml:space="preserve"> using Monte Carlo simulations </w:t>
      </w:r>
      <w:r w:rsidR="00707EF4">
        <w:t>for</w:t>
      </w:r>
      <w:r w:rsidR="00C43B6F">
        <w:t xml:space="preserve">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707EF4">
        <w:rPr>
          <w:bCs/>
          <w:lang w:val="en-CA"/>
        </w:rPr>
        <w:t xml:space="preserve"> of less than</w:t>
      </w:r>
      <w:r w:rsidR="00D1609C">
        <w:rPr>
          <w:bCs/>
          <w:lang w:val="en-CA"/>
        </w:rPr>
        <w:t xml:space="preserve">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ins w:id="2" w:author="G. Bruce Pike" w:date="2017-10-16T12:36:00Z">
        <w:r w:rsidR="009607CE">
          <w:rPr>
            <w:bCs/>
            <w:lang w:val="en-CA"/>
          </w:rPr>
          <w:t xml:space="preserve"> at field strength of 3 T and less</w:t>
        </w:r>
      </w:ins>
      <w:r w:rsidR="005823A6">
        <w:rPr>
          <w:bCs/>
          <w:lang w:val="en-CA"/>
        </w:rPr>
        <w:t>.</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commentRangeStart w:id="3"/>
      <w:r w:rsidR="00572063">
        <w:rPr>
          <w:bCs/>
          <w:lang w:val="en-CA"/>
        </w:rPr>
        <w:t>.</w:t>
      </w:r>
      <w:commentRangeEnd w:id="3"/>
      <w:r w:rsidR="009607CE">
        <w:rPr>
          <w:rStyle w:val="CommentReference"/>
        </w:rPr>
        <w:commentReference w:id="3"/>
      </w:r>
    </w:p>
    <w:p w:rsidR="005B7E95" w:rsidRPr="00602E7E" w:rsidRDefault="005673C2" w:rsidP="00034EAD">
      <w:r w:rsidRPr="00747715">
        <w:rPr>
          <w:b/>
        </w:rPr>
        <w:t>Conclusion:</w:t>
      </w:r>
      <w:r w:rsidRPr="00A47E15">
        <w:t xml:space="preserve"> </w:t>
      </w:r>
      <w:r w:rsidR="00B12802">
        <w:t>This work demonstrate</w:t>
      </w:r>
      <w:r w:rsidR="00951408">
        <w:t>s</w:t>
      </w:r>
      <w:r w:rsidR="00B12802">
        <w:t xml:space="preserve"> </w:t>
      </w:r>
      <w:r w:rsidR="00602E7E">
        <w:t>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qMT </w:t>
      </w:r>
      <w:r w:rsidR="006531A7">
        <w:t>parameters</w:t>
      </w:r>
      <w:r w:rsidR="00707EF4">
        <w:t>, particularly the pool-size ratio (F).</w:t>
      </w:r>
      <w:r w:rsidR="006531A7">
        <w:t xml:space="preserve"> </w:t>
      </w:r>
      <w:commentRangeStart w:id="4"/>
      <w:r w:rsidR="00707EF4">
        <w:t>If desired, i</w:t>
      </w:r>
      <w:r w:rsidR="006531A7">
        <w:t xml:space="preserve">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commentRangeEnd w:id="4"/>
      <w:r w:rsidR="00ED45DF">
        <w:rPr>
          <w:rStyle w:val="CommentReference"/>
        </w:rPr>
        <w:commentReference w:id="4"/>
      </w:r>
    </w:p>
    <w:p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rsidR="00A91D2B" w:rsidRDefault="00A91D2B" w:rsidP="00357465">
      <w:r w:rsidRPr="00814052">
        <w:br w:type="page"/>
      </w:r>
    </w:p>
    <w:p w:rsidR="0066615F" w:rsidRDefault="0066615F" w:rsidP="0066615F">
      <w:pPr>
        <w:pStyle w:val="Heading1"/>
      </w:pPr>
      <w:r>
        <w:t>INTRODUCTION</w:t>
      </w:r>
    </w:p>
    <w:p w:rsidR="007D121E" w:rsidRDefault="00B139BF" w:rsidP="00036340">
      <w:r>
        <w:t xml:space="preserve">Quantitative magnetization transfer (qMT) imaging </w:t>
      </w:r>
      <w:r w:rsidR="00686D4A">
        <w:t>is</w:t>
      </w:r>
      <w:r>
        <w:t xml:space="preserve"> a class of techniques </w:t>
      </w:r>
      <w:r w:rsidR="009313A0">
        <w:t>that</w:t>
      </w:r>
      <w:r>
        <w:t xml:space="preserve"> indirectly probe </w:t>
      </w:r>
      <w:ins w:id="5" w:author="G. Bruce Pike" w:date="2017-10-16T12:39:00Z">
        <w:r w:rsidR="0048018E">
          <w:t xml:space="preserve">tissue </w:t>
        </w:r>
      </w:ins>
      <w:r>
        <w:t>macromolecular content</w:t>
      </w:r>
      <w:ins w:id="6" w:author="G. Bruce Pike" w:date="2017-10-16T12:39:00Z">
        <w:r w:rsidR="0048018E">
          <w:t xml:space="preserve">, which is not directly observable </w:t>
        </w:r>
      </w:ins>
      <w:del w:id="7" w:author="G. Bruce Pike" w:date="2017-10-16T12:39:00Z">
        <w:r w:rsidDel="0048018E">
          <w:delText xml:space="preserve"> undetectable </w:delText>
        </w:r>
      </w:del>
      <w:r>
        <w:t>using conventional MRI</w:t>
      </w:r>
      <w:r w:rsidR="007D121E">
        <w:t xml:space="preserve"> due to their inherent</w:t>
      </w:r>
      <w:r w:rsidR="009313A0">
        <w:t>ly</w:t>
      </w:r>
      <w:r w:rsidR="007D121E">
        <w:t xml:space="preserve"> </w:t>
      </w:r>
      <w:del w:id="8" w:author="G. Bruce Pike" w:date="2017-10-16T12:39:00Z">
        <w:r w:rsidR="007D121E" w:rsidDel="0048018E">
          <w:delText xml:space="preserve">small </w:delText>
        </w:r>
      </w:del>
      <w:ins w:id="9" w:author="G. Bruce Pike" w:date="2017-10-16T12:39:00Z">
        <w:r w:rsidR="0048018E">
          <w:t>short</w:t>
        </w:r>
        <w:r w:rsidR="0048018E">
          <w:t xml:space="preserve"> </w:t>
        </w:r>
      </w:ins>
      <w:r w:rsidR="007D121E">
        <w:t>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w:t>
      </w:r>
      <w:r w:rsidR="00B45120">
        <w:t>(“restricted pool”) relative to</w:t>
      </w:r>
      <w:r w:rsidR="009313A0">
        <w:t xml:space="preserve"> </w:t>
      </w:r>
      <w:r w:rsidR="007D121E">
        <w:t xml:space="preserve">nearby </w:t>
      </w:r>
      <w:del w:id="10" w:author="G. Bruce Pike" w:date="2017-10-16T12:40:00Z">
        <w:r w:rsidR="00B45120" w:rsidDel="0048018E">
          <w:delText xml:space="preserve">hydrogens in </w:delText>
        </w:r>
      </w:del>
      <w:r w:rsidR="007D121E">
        <w:t xml:space="preserve">liquid water </w:t>
      </w:r>
      <w:r w:rsidR="009313A0">
        <w:t xml:space="preserve">molecules </w:t>
      </w:r>
      <w:r w:rsidR="007D121E">
        <w:t>(“free pool”) by solving the Bloch-McConnell equati</w:t>
      </w:r>
      <w:r w:rsidR="009313A0">
        <w:t>ons</w:t>
      </w:r>
      <w:r w:rsidR="00B45120">
        <w:t>, which describes the</w:t>
      </w:r>
      <w:r w:rsidR="009313A0">
        <w:t xml:space="preserve">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xml:space="preserve">. As such, the pool-size ratio </w:t>
      </w:r>
      <w:r w:rsidR="00B45120">
        <w:t>has been proposed as a</w:t>
      </w:r>
      <w:r w:rsidR="003E2D72">
        <w:t xml:space="preserve">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w:t>
      </w:r>
      <w:del w:id="11" w:author="G. Bruce Pike" w:date="2017-10-16T12:41:00Z">
        <w:r w:rsidR="00F6378E" w:rsidDel="006018F4">
          <w:delText xml:space="preserve">mice </w:delText>
        </w:r>
      </w:del>
      <w:ins w:id="12" w:author="G. Bruce Pike" w:date="2017-10-16T12:41:00Z">
        <w:r w:rsidR="006018F4">
          <w:t>m</w:t>
        </w:r>
        <w:r w:rsidR="006018F4">
          <w:t>ouse</w:t>
        </w:r>
        <w:r w:rsidR="006018F4">
          <w:t xml:space="preserve"> </w:t>
        </w:r>
      </w:ins>
      <w:r w:rsidR="00F6378E">
        <w:t xml:space="preserve">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rsidR="00DE3D47" w:rsidRDefault="00DE3D47" w:rsidP="00036340">
      <w:r>
        <w:t>Several techniques</w:t>
      </w:r>
      <w:r w:rsidR="00211269">
        <w:t xml:space="preserve"> have been developed to</w:t>
      </w:r>
      <w:r>
        <w:t xml:space="preserve"> acquir</w:t>
      </w:r>
      <w:r w:rsidR="00211269">
        <w:t xml:space="preserve">e and model qMT data. </w:t>
      </w:r>
      <w:del w:id="13" w:author="G. Bruce Pike" w:date="2017-10-16T12:41:00Z">
        <w:r w:rsidR="00211269" w:rsidDel="00CF1183">
          <w:delText>qMT data is m</w:delText>
        </w:r>
      </w:del>
      <w:ins w:id="14" w:author="G. Bruce Pike" w:date="2017-10-16T12:41:00Z">
        <w:r w:rsidR="00CF1183">
          <w:t>M</w:t>
        </w:r>
      </w:ins>
      <w:r w:rsidR="00211269">
        <w:t>ost commonly</w:t>
      </w:r>
      <w:ins w:id="15" w:author="G. Bruce Pike" w:date="2017-10-16T12:42:00Z">
        <w:r w:rsidR="00CF1183">
          <w:t>, qMT data are</w:t>
        </w:r>
      </w:ins>
      <w:r w:rsidR="00211269">
        <w:t xml:space="preserve"> </w:t>
      </w:r>
      <w:r w:rsidR="00C31DD3">
        <w:t>acquired using</w:t>
      </w:r>
      <w:r w:rsidR="00211269">
        <w:t xml:space="preserve"> pulsed off-resonance MT-prepared spoiled gradient echo</w:t>
      </w:r>
      <w:r w:rsidR="00C31DD3">
        <w:t xml:space="preserve"> (SPGR)</w:t>
      </w:r>
      <w:r w:rsidR="00211269">
        <w:t xml:space="preserve"> </w:t>
      </w:r>
      <w:r w:rsidR="00B6528E">
        <w:t xml:space="preserve">pulse </w:t>
      </w:r>
      <w:r w:rsidR="00211269">
        <w:t>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w:t>
      </w:r>
      <w:del w:id="16" w:author="G. Bruce Pike" w:date="2017-10-16T12:43:00Z">
        <w:r w:rsidR="004E4FDB" w:rsidDel="00456528">
          <w:delText xml:space="preserve">due to coil loading </w:delText>
        </w:r>
      </w:del>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t>10+</w:t>
      </w:r>
      <w:r w:rsidR="002F77C1">
        <w:t xml:space="preserve"> </w:t>
      </w:r>
      <w:r w:rsidR="009B778A">
        <w:t>qMT measurements</w:t>
      </w:r>
      <w:r w:rsidR="00547465">
        <w:t xml:space="preserve"> typically</w:t>
      </w:r>
      <w:r w:rsidR="009B778A">
        <w:t xml:space="preserve"> </w:t>
      </w:r>
      <w:r w:rsidR="00547465">
        <w:t>required</w:t>
      </w:r>
      <w:r w:rsidR="009B778A">
        <w:t xml:space="preserve"> to fit the full set of </w:t>
      </w:r>
      <w:del w:id="17" w:author="G. Bruce Pike" w:date="2017-10-16T12:43:00Z">
        <w:r w:rsidR="009B778A" w:rsidDel="00456528">
          <w:delText xml:space="preserve">fitting </w:delText>
        </w:r>
      </w:del>
      <w:proofErr w:type="spellStart"/>
      <w:ins w:id="18" w:author="G. Bruce Pike" w:date="2017-10-16T12:43:00Z">
        <w:r w:rsidR="00456528">
          <w:t>f</w:t>
        </w:r>
        <w:r w:rsidR="00456528">
          <w:t>model</w:t>
        </w:r>
        <w:proofErr w:type="spellEnd"/>
        <w:r w:rsidR="00456528">
          <w:t xml:space="preserve"> </w:t>
        </w:r>
      </w:ins>
      <w:r w:rsidR="009B778A">
        <w:t xml:space="preserve">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rsidR="00F7204D" w:rsidRPr="00876B92" w:rsidRDefault="00F21964" w:rsidP="00036340">
      <w:r>
        <w:t>S</w:t>
      </w:r>
      <w:r w:rsidR="003F3FC0">
        <w:t xml:space="preserve">everal </w:t>
      </w:r>
      <w:r>
        <w:t xml:space="preserve">strategies have been </w:t>
      </w:r>
      <w:r w:rsidR="00B50C51">
        <w:t>developed</w:t>
      </w:r>
      <w:r w:rsidR="003F3FC0">
        <w:t xml:space="preserve"> to</w:t>
      </w:r>
      <w:r w:rsidR="006812D3">
        <w:t xml:space="preserve"> </w:t>
      </w:r>
      <w:r w:rsidR="00A04751">
        <w:t>shorten</w:t>
      </w:r>
      <w:r w:rsidR="00CD0638">
        <w:t xml:space="preserve"> the </w:t>
      </w:r>
      <w:r w:rsidR="003F3FC0">
        <w:t xml:space="preserve">SPGR </w:t>
      </w:r>
      <w:r w:rsidR="00CD0638">
        <w:t>qMT acquisition time</w:t>
      </w:r>
      <w:r w:rsidR="00A04751">
        <w:t>,</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A04751">
        <w:t xml:space="preserve"> and</w:t>
      </w:r>
      <w:r w:rsidR="003F3FC0">
        <w:t xml:space="preserve"> limit</w:t>
      </w:r>
      <w:r w:rsidR="00A04751">
        <w:t xml:space="preserve">ed </w:t>
      </w:r>
      <w:r w:rsidR="003F3FC0">
        <w:t>t</w:t>
      </w:r>
      <w:r w:rsidR="00A04751">
        <w:t xml:space="preserve">he technique to </w:t>
      </w:r>
      <w:r w:rsidR="003F3FC0">
        <w:t>single slice</w:t>
      </w:r>
      <w:r w:rsidR="00A04751">
        <w:t xml:space="preserve"> acquisitions</w:t>
      </w:r>
      <w:r w:rsidR="003F3FC0">
        <w:t xml:space="preserv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w:t>
      </w:r>
      <w:ins w:id="19" w:author="G. Bruce Pike" w:date="2017-10-16T12:44:00Z">
        <w:r w:rsidR="00CE64CD">
          <w:t xml:space="preserve">estimated </w:t>
        </w:r>
      </w:ins>
      <w:r w:rsidR="00070151">
        <w:t xml:space="preserve">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A04751">
        <w:t xml:space="preserve"> protocol</w:t>
      </w:r>
      <w:r w:rsidR="00070151">
        <w:t xml:space="preserve"> red</w:t>
      </w:r>
      <w:r w:rsidR="002D2ED1">
        <w:t>uction</w:t>
      </w:r>
      <w:r w:rsidR="00A04751">
        <w:t xml:space="preserve"> algorithm</w:t>
      </w:r>
      <w:r w:rsidR="002D2ED1">
        <w:t xml:space="preserv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rsidRPr="000F2FE3">
        <w:t>Rapid</w:t>
      </w:r>
      <w:r w:rsidR="00504B6E">
        <w:t xml:space="preserve">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A04751">
        <w:t xml:space="preserve"> mapping techniques</w:t>
      </w:r>
      <w:r w:rsidR="00402639">
        <w:t xml:space="preserve"> </w:t>
      </w:r>
      <w:ins w:id="20" w:author="G. Bruce Pike" w:date="2017-10-16T16:05:00Z">
        <w:r w:rsidR="000F2FE3">
          <w:t xml:space="preserve">have </w:t>
        </w:r>
      </w:ins>
      <w:r w:rsidR="00402639">
        <w:t xml:space="preserve">evolved over time, with researchers typically choosing the </w:t>
      </w:r>
      <w:r w:rsidR="000146A3">
        <w:t xml:space="preserve">most </w:t>
      </w:r>
      <w:r w:rsidR="00402639">
        <w:t xml:space="preserve">rapid and reliable technique available at their disposal. For </w:t>
      </w:r>
      <w:r w:rsidR="00A04751">
        <w:t>example</w:t>
      </w:r>
      <w:r w:rsidR="00402639">
        <w:t>,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impac</w:t>
      </w:r>
      <w:r w:rsidR="00A04751">
        <w:t>t</w:t>
      </w:r>
      <w:r w:rsidR="00402639">
        <w:t xml:space="preserve"> the</w:t>
      </w:r>
      <w:r w:rsidR="00A04751">
        <w:t xml:space="preserve"> robustness of</w:t>
      </w:r>
      <w:r w:rsidR="00402639">
        <w:t xml:space="preserve"> </w:t>
      </w:r>
      <w:r w:rsidR="00A04751">
        <w:t xml:space="preserve">the </w:t>
      </w:r>
      <w:r w:rsidR="00402639">
        <w:t>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xml:space="preserve">, it </w:t>
      </w:r>
      <w:del w:id="21" w:author="G. Bruce Pike" w:date="2017-10-16T16:06:00Z">
        <w:r w:rsidR="004F77E5" w:rsidDel="000E57F2">
          <w:delText xml:space="preserve">was </w:delText>
        </w:r>
      </w:del>
      <w:ins w:id="22" w:author="G. Bruce Pike" w:date="2017-10-16T16:06:00Z">
        <w:r w:rsidR="000E57F2">
          <w:t>has been</w:t>
        </w:r>
        <w:r w:rsidR="000E57F2">
          <w:t xml:space="preserve"> </w:t>
        </w:r>
      </w:ins>
      <w:r w:rsidR="004F77E5">
        <w:t>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A04751">
        <w:t>-inaccuracies</w:t>
      </w:r>
      <w:r w:rsidR="00876B92">
        <w:t xml:space="preserve">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w:t>
      </w:r>
      <w:r w:rsidR="00A04751">
        <w:t xml:space="preserve"> “uniform”</w:t>
      </w:r>
      <w:r w:rsidR="00600173">
        <w:t xml:space="preserve"> qMT </w:t>
      </w:r>
      <w:del w:id="23" w:author="G. Bruce Pike" w:date="2017-10-16T16:07:00Z">
        <w:r w:rsidR="00600173" w:rsidDel="00AA44E7">
          <w:delText xml:space="preserve">acquisition </w:delText>
        </w:r>
      </w:del>
      <w:ins w:id="24" w:author="G. Bruce Pike" w:date="2017-10-16T16:07:00Z">
        <w:r w:rsidR="00AA44E7">
          <w:t>sampling</w:t>
        </w:r>
        <w:r w:rsidR="00AA44E7">
          <w:t xml:space="preserve"> </w:t>
        </w:r>
      </w:ins>
      <w:r w:rsidR="00600173">
        <w:t>protocol to demonstrate the benefit of using VFA T</w:t>
      </w:r>
      <w:r w:rsidR="00600173">
        <w:rPr>
          <w:vertAlign w:val="subscript"/>
        </w:rPr>
        <w:t>1</w:t>
      </w:r>
      <w:r w:rsidR="00A04751">
        <w:t xml:space="preserve"> mapping for F, it raises</w:t>
      </w:r>
      <w:r w:rsidR="00600173">
        <w:t xml:space="preserve">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w:t>
      </w:r>
      <w:r w:rsidR="00A04751">
        <w:t xml:space="preserve"> itself</w:t>
      </w:r>
      <w:r w:rsidR="00600173">
        <w:t xml:space="preserve"> for B</w:t>
      </w:r>
      <w:r w:rsidR="00600173">
        <w:rPr>
          <w:vertAlign w:val="subscript"/>
        </w:rPr>
        <w:t>1</w:t>
      </w:r>
      <w:r w:rsidR="00600173">
        <w:t>-insensitivity?</w:t>
      </w:r>
    </w:p>
    <w:p w:rsidR="00876B92" w:rsidRPr="0024736F" w:rsidRDefault="009C6F63" w:rsidP="00036340">
      <w:r>
        <w:t>The</w:t>
      </w:r>
      <w:r w:rsidR="00876B92">
        <w:t xml:space="preserve"> aim of this work is to</w:t>
      </w:r>
      <w:r w:rsidR="00E96B93">
        <w:t xml:space="preserve"> develop a </w:t>
      </w:r>
      <w:r w:rsidR="00B50C51">
        <w:t>method to design</w:t>
      </w:r>
      <w:r w:rsidR="00420E8C">
        <w:t xml:space="preserve"> </w:t>
      </w:r>
      <w:r w:rsidR="00B50C51">
        <w:t>optimized</w:t>
      </w:r>
      <w:r>
        <w:t xml:space="preserve"> </w:t>
      </w:r>
      <w:r w:rsidR="00420E8C">
        <w:t xml:space="preserve">qMT protocols </w:t>
      </w:r>
      <w:ins w:id="25" w:author="G. Bruce Pike" w:date="2017-10-16T16:08:00Z">
        <w:r w:rsidR="006C16B7">
          <w:t xml:space="preserve">to minimize </w:t>
        </w:r>
      </w:ins>
      <w:del w:id="26" w:author="G. Bruce Pike" w:date="2017-10-16T16:08:00Z">
        <w:r w:rsidR="00420E8C" w:rsidDel="006C16B7">
          <w:delText>for</w:delText>
        </w:r>
        <w:r w:rsidR="00876B92" w:rsidDel="006C16B7">
          <w:delText xml:space="preserve"> </w:delText>
        </w:r>
      </w:del>
      <w:r w:rsidR="00876B92">
        <w:t>B</w:t>
      </w:r>
      <w:r w:rsidR="00876B92">
        <w:rPr>
          <w:vertAlign w:val="subscript"/>
        </w:rPr>
        <w:t>1</w:t>
      </w:r>
      <w:r w:rsidR="00876B92">
        <w:t>-</w:t>
      </w:r>
      <w:del w:id="27" w:author="G. Bruce Pike" w:date="2017-10-16T16:08:00Z">
        <w:r w:rsidR="00B50C51" w:rsidDel="006C16B7">
          <w:delText>in</w:delText>
        </w:r>
      </w:del>
      <w:r w:rsidR="00876B92">
        <w:t xml:space="preserve">sensitivity of qMT </w:t>
      </w:r>
      <w:r w:rsidR="0067111B">
        <w:t>parameter</w:t>
      </w:r>
      <w:r>
        <w:t>s (particularly F)</w:t>
      </w:r>
      <w:r w:rsidR="00E96B93">
        <w:t>,</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w:t>
      </w:r>
      <w:r w:rsidR="00B50C51">
        <w:t>rived</w:t>
      </w:r>
      <w:r w:rsidR="0024736F">
        <w:t xml:space="preserve"> </w:t>
      </w:r>
      <w:r w:rsidR="00E96B93">
        <w:t xml:space="preserve">a </w:t>
      </w:r>
      <w:r w:rsidR="0024736F">
        <w:t>B</w:t>
      </w:r>
      <w:r w:rsidR="0024736F">
        <w:rPr>
          <w:vertAlign w:val="subscript"/>
        </w:rPr>
        <w:t>1</w:t>
      </w:r>
      <w:r w:rsidR="0024736F">
        <w:t>-sensitivity expression</w:t>
      </w:r>
      <w:del w:id="28" w:author="G. Bruce Pike" w:date="2017-10-16T16:09:00Z">
        <w:r w:rsidR="0024736F" w:rsidDel="006C16B7">
          <w:delText xml:space="preserve"> which</w:delText>
        </w:r>
      </w:del>
      <w:ins w:id="29" w:author="G. Bruce Pike" w:date="2017-10-16T16:09:00Z">
        <w:r w:rsidR="006C16B7">
          <w:t xml:space="preserve"> that</w:t>
        </w:r>
      </w:ins>
      <w:r w:rsidR="0024736F">
        <w:t xml:space="preserve">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qMT for </w:t>
      </w:r>
      <w:r w:rsidR="00B50C51">
        <w:t xml:space="preserve">several </w:t>
      </w:r>
      <w:r w:rsidR="001924B0">
        <w:t>different</w:t>
      </w:r>
      <w:r w:rsidR="0024736F">
        <w:t xml:space="preserve"> uniform </w:t>
      </w:r>
      <w:ins w:id="30" w:author="G. Bruce Pike" w:date="2017-10-16T16:09:00Z">
        <w:r w:rsidR="006C16B7">
          <w:t xml:space="preserve">sampling </w:t>
        </w:r>
      </w:ins>
      <w:r w:rsidR="0024736F">
        <w:t xml:space="preserve">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w:t>
      </w:r>
      <w:r w:rsidR="00B50C51">
        <w:t xml:space="preserve"> ratios</w:t>
      </w:r>
      <w:r w:rsidR="0024736F">
        <w:t xml:space="preserve"> (SNR), B</w:t>
      </w:r>
      <w:r w:rsidR="0024736F">
        <w:rPr>
          <w:vertAlign w:val="subscript"/>
        </w:rPr>
        <w:t>1</w:t>
      </w:r>
      <w:r w:rsidR="0024736F">
        <w:t>-inaccuracies, and tissue values.</w:t>
      </w:r>
    </w:p>
    <w:p w:rsidR="001D6AF7" w:rsidRPr="00A1015D" w:rsidRDefault="001D6AF7" w:rsidP="001D6AF7">
      <w:pPr>
        <w:pStyle w:val="Heading1"/>
      </w:pPr>
      <w:r>
        <w:t>THEORY</w:t>
      </w:r>
    </w:p>
    <w:p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ins w:id="31" w:author="G. Bruce Pike" w:date="2017-10-16T16:10:00Z">
        <w:r w:rsidR="0010235D">
          <w:t>d</w:t>
        </w:r>
      </w:ins>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rsidTr="00F34503">
        <w:tc>
          <w:tcPr>
            <w:tcW w:w="1000" w:type="pct"/>
          </w:tcPr>
          <w:p w:rsidR="001D6AF7" w:rsidRPr="00A1015D" w:rsidRDefault="001D6AF7" w:rsidP="005055DA"/>
        </w:tc>
        <w:tc>
          <w:tcPr>
            <w:tcW w:w="3000" w:type="pct"/>
          </w:tcPr>
          <w:p w:rsidR="001D6AF7" w:rsidRPr="00F84B73" w:rsidRDefault="00CE18F0"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rsidR="001D6AF7" w:rsidRPr="00A1015D" w:rsidRDefault="001D6AF7" w:rsidP="00F34503">
            <w:pPr>
              <w:jc w:val="right"/>
              <w:rPr>
                <w:b/>
              </w:rPr>
            </w:pPr>
            <w:r w:rsidRPr="00A1015D">
              <w:rPr>
                <w:b/>
              </w:rPr>
              <w:t>[1]</w:t>
            </w:r>
          </w:p>
        </w:tc>
      </w:tr>
    </w:tbl>
    <w:p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qMT: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w:t>
      </w:r>
      <w:r w:rsidR="003376D9">
        <w:t>interpreted</w:t>
      </w:r>
      <w:r w:rsidR="00D50310">
        <w:t xml:space="preserve"> as being the Jacobian</w:t>
      </w:r>
      <w:r w:rsidR="007D708D">
        <w:t xml:space="preserve"> of the measurement for the fitting parameters</w:t>
      </w:r>
      <w:r w:rsidR="00D50310">
        <w:t>, which we’ll call the Jacobian sensitivity matrix</w:t>
      </w:r>
      <w:r w:rsidR="007D708D">
        <w:t>.</w:t>
      </w:r>
    </w:p>
    <w:p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the optimal solution is found by minimizing the</w:t>
      </w:r>
      <w:r w:rsidR="00706223">
        <w:t xml:space="preserve"> following</w:t>
      </w:r>
      <w:r w:rsidR="009D7550">
        <w:t xml:space="preserv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rsidTr="005055DA">
        <w:tc>
          <w:tcPr>
            <w:tcW w:w="1000" w:type="pct"/>
          </w:tcPr>
          <w:p w:rsidR="00F84B73" w:rsidRPr="007C478C" w:rsidRDefault="00F84B73" w:rsidP="005055DA">
            <w:pPr>
              <w:rPr>
                <w:lang w:val="en-US"/>
              </w:rPr>
            </w:pPr>
          </w:p>
        </w:tc>
        <w:tc>
          <w:tcPr>
            <w:tcW w:w="3000" w:type="pct"/>
          </w:tcPr>
          <w:p w:rsidR="00F84B73" w:rsidRPr="007C478C" w:rsidRDefault="00CE18F0"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rsidR="00F84B73" w:rsidRPr="00A1015D" w:rsidRDefault="00F84B73" w:rsidP="00A82A7C">
            <w:pPr>
              <w:spacing w:before="160"/>
              <w:jc w:val="right"/>
              <w:rPr>
                <w:b/>
              </w:rPr>
            </w:pPr>
            <w:r w:rsidRPr="00A1015D">
              <w:rPr>
                <w:b/>
              </w:rPr>
              <w:t>[</w:t>
            </w:r>
            <w:r w:rsidR="00A82A7C">
              <w:rPr>
                <w:b/>
              </w:rPr>
              <w:t>2</w:t>
            </w:r>
            <w:r w:rsidRPr="00A1015D">
              <w:rPr>
                <w:b/>
              </w:rPr>
              <w:t>]</w:t>
            </w:r>
          </w:p>
        </w:tc>
      </w:tr>
    </w:tbl>
    <w:p w:rsidR="00A42C39" w:rsidRDefault="00A97E80" w:rsidP="001A3257">
      <w:r>
        <w:t>Although Eq. 2 provides an estimate of the error propagated to the fitting parameters by an error in B</w:t>
      </w:r>
      <w:r>
        <w:rPr>
          <w:vertAlign w:val="subscript"/>
        </w:rPr>
        <w:t>1</w:t>
      </w:r>
      <w:r>
        <w:t xml:space="preserve">, it </w:t>
      </w:r>
      <w:ins w:id="32" w:author="G. Bruce Pike" w:date="2017-10-16T16:15:00Z">
        <w:r w:rsidR="00514AB6">
          <w:t xml:space="preserve">alone </w:t>
        </w:r>
      </w:ins>
      <w:r>
        <w:t xml:space="preserve">is insufficient </w:t>
      </w:r>
      <w:del w:id="33" w:author="G. Bruce Pike" w:date="2017-10-16T16:15:00Z">
        <w:r w:rsidDel="00514AB6">
          <w:delText xml:space="preserve">in itself </w:delText>
        </w:r>
        <w:r w:rsidR="00706223" w:rsidDel="00514AB6">
          <w:delText>to</w:delText>
        </w:r>
      </w:del>
      <w:ins w:id="34" w:author="G. Bruce Pike" w:date="2017-10-16T16:15:00Z">
        <w:r w:rsidR="00514AB6">
          <w:t>to</w:t>
        </w:r>
      </w:ins>
      <w:r w:rsidR="00706223">
        <w:t xml:space="preserve"> be used </w:t>
      </w:r>
      <w:r>
        <w:t>for optimal protocol design. qMT protocols must also be designed for robustness again</w:t>
      </w:r>
      <w:ins w:id="35" w:author="G. Bruce Pike" w:date="2017-10-16T16:16:00Z">
        <w:r w:rsidR="00775E0E">
          <w:t>st</w:t>
        </w:r>
      </w:ins>
      <w:r>
        <w:t xml:space="preserve"> noise</w:t>
      </w:r>
      <w:r w:rsidR="00BA4187">
        <w:t xml:space="preserve"> </w:t>
      </w:r>
      <w:r w:rsidR="00706223">
        <w:t>that naturally occurs</w:t>
      </w:r>
      <w:r w:rsidR="00BA4187">
        <w:t xml:space="preserve">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r w:rsidR="00706223">
        <w:t xml:space="preserve"> </w:t>
      </w:r>
      <w:r w:rsidR="00A42C39">
        <w:t>Consider the Fisher information matrix</w:t>
      </w:r>
      <w:r w:rsidR="003D150C">
        <w:t xml:space="preserve"> (FIM)</w:t>
      </w:r>
      <w:r w:rsidR="00A42C39">
        <w:t xml:space="preserve"> </w:t>
      </w:r>
      <w:r w:rsidR="00A42C39">
        <w:rPr>
          <w:b/>
        </w:rPr>
        <w:t>J</w:t>
      </w:r>
      <w:r w:rsidR="00A42C39">
        <w:t>, which has elements:</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rsidTr="0099595A">
        <w:tc>
          <w:tcPr>
            <w:tcW w:w="1000" w:type="pct"/>
          </w:tcPr>
          <w:p w:rsidR="00A42C39" w:rsidRPr="00A1015D" w:rsidRDefault="00A42C39" w:rsidP="0099595A"/>
        </w:tc>
        <w:tc>
          <w:tcPr>
            <w:tcW w:w="3000" w:type="pct"/>
          </w:tcPr>
          <w:p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rsidR="00A42C39" w:rsidRPr="00A1015D" w:rsidRDefault="00A42C39" w:rsidP="008F252E">
            <w:pPr>
              <w:spacing w:before="160"/>
              <w:jc w:val="right"/>
              <w:rPr>
                <w:b/>
              </w:rPr>
            </w:pPr>
            <w:r w:rsidRPr="00A1015D">
              <w:rPr>
                <w:b/>
              </w:rPr>
              <w:t>[</w:t>
            </w:r>
            <w:r w:rsidR="008F252E">
              <w:rPr>
                <w:b/>
              </w:rPr>
              <w:t>3</w:t>
            </w:r>
            <w:r w:rsidRPr="00A1015D">
              <w:rPr>
                <w:b/>
              </w:rPr>
              <w:t>]</w:t>
            </w:r>
          </w:p>
        </w:tc>
      </w:tr>
    </w:tbl>
    <w:p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w:t>
      </w:r>
      <w:r w:rsidR="00706223">
        <w:t xml:space="preserve"> instead</w:t>
      </w:r>
      <w:r w:rsidR="00153698">
        <w:t xml:space="preserve">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rsidTr="00B63A18">
        <w:tc>
          <w:tcPr>
            <w:tcW w:w="1000" w:type="pct"/>
          </w:tcPr>
          <w:p w:rsidR="00A82A7C" w:rsidRPr="00A1015D" w:rsidRDefault="00A82A7C" w:rsidP="005055DA"/>
        </w:tc>
        <w:tc>
          <w:tcPr>
            <w:tcW w:w="3000" w:type="pct"/>
          </w:tcPr>
          <w:p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rsidR="00A82A7C" w:rsidRPr="00A1015D" w:rsidRDefault="00A82A7C" w:rsidP="00A82A7C">
            <w:pPr>
              <w:spacing w:before="160"/>
              <w:jc w:val="right"/>
              <w:rPr>
                <w:b/>
              </w:rPr>
            </w:pPr>
            <w:r w:rsidRPr="00A1015D">
              <w:rPr>
                <w:b/>
              </w:rPr>
              <w:t>[</w:t>
            </w:r>
            <w:r w:rsidR="00153698">
              <w:rPr>
                <w:b/>
              </w:rPr>
              <w:t>4</w:t>
            </w:r>
            <w:r w:rsidRPr="00A1015D">
              <w:rPr>
                <w:b/>
              </w:rPr>
              <w:t>]</w:t>
            </w:r>
          </w:p>
        </w:tc>
      </w:tr>
    </w:tbl>
    <w:p w:rsidR="00A65AE8" w:rsidRDefault="008F252E" w:rsidP="008F252E">
      <w:r>
        <w:t xml:space="preserve">In this work, we propose a regularization approach to </w:t>
      </w:r>
      <w:r w:rsidR="00533E7C">
        <w:t>simultaneously optimize against both</w:t>
      </w:r>
      <w:r>
        <w:t xml:space="preserve">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xml:space="preserve">. Thus, to optimally reduce an acquisition protocol of N unique measurements to N-1 measurements, </w:t>
      </w:r>
      <w:del w:id="36" w:author="G. Bruce Pike" w:date="2017-10-16T16:26:00Z">
        <w:r w:rsidDel="00257BE0">
          <w:delText xml:space="preserve">at </w:delText>
        </w:r>
      </w:del>
      <w:r>
        <w:t xml:space="preserve">each iteration </w:t>
      </w:r>
      <w:r w:rsidR="00706223">
        <w:t>evaluates</w:t>
      </w:r>
      <w:r>
        <w:t>:</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rsidTr="005055DA">
        <w:tc>
          <w:tcPr>
            <w:tcW w:w="1000" w:type="pct"/>
          </w:tcPr>
          <w:p w:rsidR="008F484B" w:rsidRPr="00A1015D" w:rsidRDefault="008F484B" w:rsidP="00A517BE">
            <w:pPr>
              <w:jc w:val="right"/>
            </w:pPr>
          </w:p>
        </w:tc>
        <w:tc>
          <w:tcPr>
            <w:tcW w:w="3000" w:type="pct"/>
          </w:tcPr>
          <w:p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rsidR="008F484B" w:rsidRPr="00A1015D" w:rsidRDefault="008F484B" w:rsidP="008F484B">
            <w:pPr>
              <w:spacing w:before="160"/>
              <w:jc w:val="right"/>
              <w:rPr>
                <w:b/>
              </w:rPr>
            </w:pPr>
            <w:r w:rsidRPr="00A1015D">
              <w:rPr>
                <w:b/>
              </w:rPr>
              <w:t>[</w:t>
            </w:r>
            <w:r>
              <w:rPr>
                <w:b/>
              </w:rPr>
              <w:t>5</w:t>
            </w:r>
            <w:r w:rsidRPr="00A1015D">
              <w:rPr>
                <w:b/>
              </w:rPr>
              <w:t>]</w:t>
            </w:r>
          </w:p>
        </w:tc>
      </w:tr>
    </w:tbl>
    <w:p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w:t>
      </w:r>
      <w:ins w:id="37" w:author="G. Bruce Pike" w:date="2017-10-16T16:27:00Z">
        <w:r w:rsidR="00257BE0">
          <w:t>s</w:t>
        </w:r>
      </w:ins>
      <w:r w:rsidR="00680C0F">
        <w:t>accuracies during the optimization.</w:t>
      </w:r>
    </w:p>
    <w:p w:rsidR="008C2AA3" w:rsidRPr="00A1015D" w:rsidRDefault="00A91D2B" w:rsidP="00814052">
      <w:pPr>
        <w:pStyle w:val="Heading1"/>
      </w:pPr>
      <w:r w:rsidRPr="00A1015D">
        <w:t>METHODS</w:t>
      </w:r>
    </w:p>
    <w:p w:rsidR="00BC7113" w:rsidRDefault="00BC7113" w:rsidP="00BC7113">
      <w:pPr>
        <w:spacing w:before="10"/>
      </w:pPr>
      <w:r>
        <w:t>The core qMT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rsidR="00303822" w:rsidRPr="00A1015D" w:rsidRDefault="00E71228" w:rsidP="004C36A8">
      <w:pPr>
        <w:pStyle w:val="Heading2"/>
      </w:pPr>
      <w:r>
        <w:t>Uniform Protocols</w:t>
      </w:r>
    </w:p>
    <w:p w:rsidR="000A4002" w:rsidRDefault="00B67D02" w:rsidP="000A4002">
      <w:r>
        <w:t xml:space="preserve">The regularization term in Eq. 5 proposed for </w:t>
      </w:r>
      <w:r w:rsidR="00503063">
        <w:t>optimizing qMT parameters</w:t>
      </w:r>
      <w:r>
        <w:t xml:space="preserve"> against B</w:t>
      </w:r>
      <w:r>
        <w:rPr>
          <w:vertAlign w:val="subscript"/>
        </w:rPr>
        <w:t>1</w:t>
      </w:r>
      <w:r w:rsidR="00503063">
        <w:t>-inaccuracies</w:t>
      </w:r>
      <w:r>
        <w:t xml:space="preserve"> was derived </w:t>
      </w:r>
      <w:del w:id="38" w:author="G. Bruce Pike" w:date="2017-10-16T16:44:00Z">
        <w:r w:rsidDel="005D4F04">
          <w:delText>as a result of</w:delText>
        </w:r>
      </w:del>
      <w:ins w:id="39" w:author="G. Bruce Pike" w:date="2017-10-16T16:44:00Z">
        <w:r w:rsidR="005D4F04">
          <w:t>using</w:t>
        </w:r>
      </w:ins>
      <w:r>
        <w:t xml:space="preserve">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xml:space="preserve">) were calculated </w:t>
      </w:r>
      <w:r w:rsidR="0035167D">
        <w:t>by solving</w:t>
      </w:r>
      <w:r>
        <w:t xml:space="preserve"> Eq. 2 for a range of ΔB</w:t>
      </w:r>
      <w:r>
        <w:rPr>
          <w:vertAlign w:val="subscript"/>
        </w:rPr>
        <w:t>1</w:t>
      </w:r>
      <w:r>
        <w:t xml:space="preserve"> typically observed in vivo (±30%, </w:t>
      </w:r>
      <w:r w:rsidR="00F91060">
        <w:t>with an actual</w:t>
      </w:r>
      <w:r>
        <w:t xml:space="preserve">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w:t>
      </w:r>
      <w:del w:id="40" w:author="G. Bruce Pike" w:date="2017-10-16T16:45:00Z">
        <w:r w:rsidR="00D344FC" w:rsidDel="005D4F04">
          <w:delText>s</w:delText>
        </w:r>
      </w:del>
      <w:r w:rsidR="00D344FC">
        <w:t xml:space="preserve">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rsidRPr="0035167D">
        <w:t>:</w:t>
      </w:r>
      <w:r w:rsidR="003175EC">
        <w:t xml:space="preserve">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w:t>
      </w:r>
      <w:r w:rsidR="00B12DCA">
        <w:t>tocol and tissue parameters) matched those</w:t>
      </w:r>
      <w:r w:rsidR="003175EC">
        <w:t xml:space="preserv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1311F4">
        <w:t xml:space="preserve"> for other uniform qMT protocols with different</w:t>
      </w:r>
      <w:r w:rsidR="0043131A">
        <w:t xml:space="preserve"> number</w:t>
      </w:r>
      <w:r w:rsidR="001311F4">
        <w:t>s</w:t>
      </w:r>
      <w:r w:rsidR="0043131A">
        <w:t xml:space="preserve"> of MT flip ang</w:t>
      </w:r>
      <w:r w:rsidR="001311F4">
        <w:t>les and off-resonance values</w:t>
      </w:r>
      <w:r w:rsidR="0043131A">
        <w:t xml:space="preserve">.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w:t>
      </w:r>
      <w:r w:rsidR="00554AFB">
        <w:t>d 20 kHz. To fairly assess all uniform</w:t>
      </w:r>
      <w:r w:rsidR="0043131A">
        <w:t xml:space="preserve">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protocol would have the same 5 off-resonance frequencies for </w:t>
      </w:r>
      <w:r>
        <w:t>both</w:t>
      </w:r>
      <w:r w:rsidR="00DC6ED7">
        <w:t xml:space="preserve"> α</w:t>
      </w:r>
      <w:r w:rsidR="00DC6ED7" w:rsidRPr="0043131A">
        <w:rPr>
          <w:vertAlign w:val="subscript"/>
        </w:rPr>
        <w:t>MT</w:t>
      </w:r>
      <w:r w:rsidR="006B6403">
        <w:t>.</w:t>
      </w:r>
      <w:r w:rsidR="00A30684">
        <w:t xml:space="preserve"> qMT signals were </w:t>
      </w:r>
      <w:r w:rsidR="00A413BC">
        <w:t>simulated</w:t>
      </w:r>
      <w:r w:rsidR="00A30684">
        <w:t xml:space="preserve">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rsidR="00E71228" w:rsidRDefault="00E71228" w:rsidP="00E71228">
      <w:pPr>
        <w:pStyle w:val="Heading2"/>
      </w:pPr>
      <w:r>
        <w:t>Protocol Optimization</w:t>
      </w:r>
    </w:p>
    <w:p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w:t>
      </w:r>
      <w:r w:rsidR="00AF260E">
        <w:t>α</w:t>
      </w:r>
      <w:r w:rsidR="00AF260E">
        <w:rPr>
          <w:vertAlign w:val="subscript"/>
        </w:rPr>
        <w:t>MT</w:t>
      </w:r>
      <w:r w:rsidR="00AF260E">
        <w:t xml:space="preserve"> and Δ </w:t>
      </w:r>
      <w:r>
        <w:t>protocol values</w:t>
      </w:r>
      <w:r w:rsidR="00AF260E">
        <w:t>,</w:t>
      </w:r>
      <w:r>
        <w:t xml:space="preserve"> </w:t>
      </w:r>
      <w:r w:rsidR="00887434">
        <w:t>for fixed TR</w:t>
      </w:r>
      <w:r w:rsidR="00887434" w:rsidRPr="00887434">
        <w:t xml:space="preserve"> </w:t>
      </w:r>
      <w:r w:rsidR="00AF260E">
        <w:t>and α</w:t>
      </w:r>
      <w:r w:rsidR="00887434">
        <w:t xml:space="preserve"> </w:t>
      </w:r>
      <w:r w:rsidR="00AF260E">
        <w:t>(</w:t>
      </w:r>
      <w:r w:rsidR="00887434">
        <w:t xml:space="preserve">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w:t>
      </w:r>
      <w:ins w:id="41" w:author="G. Bruce Pike" w:date="2017-10-16T16:49:00Z">
        <w:r w:rsidR="009E7E53">
          <w:t xml:space="preserve"> execution</w:t>
        </w:r>
      </w:ins>
      <w:r w:rsidR="006A2C92">
        <w:t>.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 xml:space="preserve">s </w:t>
      </w:r>
      <w:r w:rsidR="00B73A33">
        <w:t>in</w:t>
      </w:r>
      <w:r w:rsidR="001D5718">
        <w:t xml:space="preserve">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search-</w:t>
      </w:r>
      <w:r w:rsidR="00BB3CDF">
        <w:t>space</w:t>
      </w:r>
      <w:r w:rsidR="00BD7173">
        <w:t xml:space="preserve"> </w:t>
      </w:r>
      <w:r w:rsidR="00C04441">
        <w:t>(101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w:t>
      </w:r>
      <w:r w:rsidR="00E25F5C">
        <w:t xml:space="preserve">using </w:t>
      </w:r>
      <w:r w:rsidR="00723F80">
        <w:t>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AF260E">
        <w:t>Since</w:t>
      </w:r>
      <w:r w:rsidR="00804D78">
        <w:t xml:space="preserve"> TR, TE, and α were fixed for all protocol points, the standard deviation of the noise in Eq. 3 (σ) was arbitrarily set to 1 </w:t>
      </w:r>
      <w:r w:rsidR="00AF260E">
        <w:t>during the optimization calculations</w:t>
      </w:r>
      <w:r w:rsidR="00804D78">
        <w:t xml:space="preserve">. </w:t>
      </w:r>
      <w:r w:rsidR="00723F80">
        <w:t xml:space="preserve">The ΔF values and </w:t>
      </w:r>
      <w:r w:rsidR="00723F80" w:rsidRPr="00723F80">
        <w:t>variance-efficiency</w:t>
      </w:r>
      <w:r w:rsidR="00723F80">
        <w:t xml:space="preserve"> </w:t>
      </w:r>
      <w:r w:rsidR="00AF260E">
        <w:t xml:space="preserve">curves </w:t>
      </w:r>
      <w:r w:rsidR="00723F80">
        <w:t>(</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were compared</w:t>
      </w:r>
      <w:r w:rsidR="00B1423B">
        <w:t xml:space="preserve"> for each N during the iterative optimization procedure.</w:t>
      </w:r>
      <w:r w:rsidR="00723F80">
        <w:t xml:space="preserve"> </w:t>
      </w:r>
      <w:commentRangeStart w:id="42"/>
      <w:r w:rsidR="00723F80">
        <w:t xml:space="preserve">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commentRangeEnd w:id="42"/>
      <w:r w:rsidR="00EF6AA7">
        <w:rPr>
          <w:rStyle w:val="CommentReference"/>
        </w:rPr>
        <w:commentReference w:id="42"/>
      </w:r>
      <w:r w:rsidR="00804D78">
        <w:t xml:space="preserve">Two sets of 10-point protocols were optimized by iteratively finding the N-1 protocol subset </w:t>
      </w:r>
      <w:del w:id="43" w:author="G. Bruce Pike" w:date="2017-10-16T16:52:00Z">
        <w:r w:rsidR="00804D78" w:rsidDel="00EF6AA7">
          <w:delText xml:space="preserve">which </w:delText>
        </w:r>
      </w:del>
      <w:ins w:id="44" w:author="G. Bruce Pike" w:date="2017-10-16T16:52:00Z">
        <w:r w:rsidR="00EF6AA7">
          <w:t>that</w:t>
        </w:r>
        <w:r w:rsidR="00EF6AA7">
          <w:t xml:space="preserve"> </w:t>
        </w:r>
      </w:ins>
      <w:r w:rsidR="00804D78">
        <w:t>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rsidR="00E71228" w:rsidRDefault="00E71228" w:rsidP="00E71228">
      <w:pPr>
        <w:pStyle w:val="Heading2"/>
      </w:pPr>
      <w:r>
        <w:t>Monte Carlo Simulations</w:t>
      </w:r>
    </w:p>
    <w:p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set w</w:t>
      </w:r>
      <w:ins w:id="45" w:author="G. Bruce Pike" w:date="2017-10-16T16:55:00Z">
        <w:r w:rsidR="00F56971">
          <w:t>as</w:t>
        </w:r>
      </w:ins>
      <w:del w:id="46" w:author="G. Bruce Pike" w:date="2017-10-16T16:55:00Z">
        <w:r w:rsidDel="00F56971">
          <w:delText>ere</w:delText>
        </w:r>
      </w:del>
      <w:r>
        <w:t xml:space="preserve"> subsequently fitted </w:t>
      </w:r>
      <w:r w:rsidR="00397690">
        <w:t xml:space="preserve">for qMT parameters </w:t>
      </w:r>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xml:space="preserve">) </w:t>
      </w:r>
      <w:r w:rsidR="00094F6A">
        <w:t>considering</w:t>
      </w:r>
      <w:r>
        <w:t xml:space="preserve"> a range of B</w:t>
      </w:r>
      <w:r>
        <w:rPr>
          <w:vertAlign w:val="subscript"/>
        </w:rPr>
        <w:t>1</w:t>
      </w:r>
      <w:r>
        <w:t xml:space="preserve"> errors (±30% in increments of 5%)</w:t>
      </w:r>
      <w:r w:rsidR="004B250E">
        <w:t xml:space="preserve"> and </w:t>
      </w:r>
      <w:r w:rsidR="00B70D48">
        <w:t>a</w:t>
      </w:r>
      <w:r>
        <w:t xml:space="preserve"> </w:t>
      </w:r>
      <w:r w:rsidR="00DD724D">
        <w:t xml:space="preserve">two-FA </w:t>
      </w:r>
      <w:r>
        <w:t>VFA T</w:t>
      </w:r>
      <w:r>
        <w:rPr>
          <w:vertAlign w:val="subscript"/>
        </w:rPr>
        <w:t>1</w:t>
      </w:r>
      <w:r>
        <w:t xml:space="preserve"> mapping method (TR = 15ms, </w:t>
      </w:r>
      <w:r w:rsidR="00DD724D">
        <w:t>α = 3° and 15°).</w:t>
      </w:r>
    </w:p>
    <w:p w:rsidR="00A91D2B" w:rsidRPr="00A1015D" w:rsidRDefault="00A91D2B" w:rsidP="001F002A">
      <w:pPr>
        <w:pStyle w:val="Heading1"/>
      </w:pPr>
      <w:r w:rsidRPr="00A1015D">
        <w:t>RESULTS</w:t>
      </w:r>
    </w:p>
    <w:p w:rsidR="00A91D2B" w:rsidRDefault="00E71228" w:rsidP="00380B9C">
      <w:pPr>
        <w:pStyle w:val="Heading2"/>
      </w:pPr>
      <w:r>
        <w:t>Uniform Protocols</w:t>
      </w:r>
    </w:p>
    <w:p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Data was 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 xml:space="preserve">similar simulations </w:t>
      </w:r>
      <w:del w:id="47" w:author="G. Bruce Pike" w:date="2017-10-16T16:59:00Z">
        <w:r w:rsidR="00A61B12" w:rsidDel="00F84733">
          <w:delText xml:space="preserve">which </w:delText>
        </w:r>
      </w:del>
      <w:ins w:id="48" w:author="G. Bruce Pike" w:date="2017-10-16T16:59:00Z">
        <w:r w:rsidR="00F84733">
          <w:t>that</w:t>
        </w:r>
        <w:r w:rsidR="00F84733">
          <w:t xml:space="preserve"> </w:t>
        </w:r>
      </w:ins>
      <w:r w:rsidR="00A61B12">
        <w:t>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781003">
        <w:t xml:space="preserve"> even though they don’t share </w:t>
      </w:r>
      <w:r w:rsidR="00B34548">
        <w:t xml:space="preserve">the same </w:t>
      </w:r>
      <w:r w:rsidR="002757DB">
        <w:t>core qMT simulation a</w:t>
      </w:r>
      <w:r w:rsidR="00A371AE">
        <w:t>nd fitting software</w:t>
      </w:r>
      <w:r w:rsidR="00A61B12">
        <w:t>, establishing confidence in the use of this</w:t>
      </w:r>
      <w:r w:rsidR="002757DB">
        <w:t xml:space="preserv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rsidR="000D5A07" w:rsidRDefault="00BF30B1" w:rsidP="005D72EF">
      <w:del w:id="49" w:author="G. Bruce Pike" w:date="2017-10-16T16:59:00Z">
        <w:r w:rsidDel="00852F0C">
          <w:delText>f</w:delText>
        </w:r>
      </w:del>
      <w:r>
        <w:t>F</w:t>
      </w:r>
      <w:ins w:id="50" w:author="G. Bruce Pike" w:date="2017-10-16T16:59:00Z">
        <w:r w:rsidR="00852F0C">
          <w:t>o</w:t>
        </w:r>
      </w:ins>
      <w:r>
        <w:t>r B</w:t>
      </w:r>
      <w:r>
        <w:rPr>
          <w:vertAlign w:val="subscript"/>
        </w:rPr>
        <w:t>1</w:t>
      </w:r>
      <w:r>
        <w:t xml:space="preserve"> errors within ±5%, t</w:t>
      </w:r>
      <w:r w:rsidR="003D4B21">
        <w:t>he</w:t>
      </w:r>
      <w:r w:rsidR="006255D6">
        <w:t xml:space="preserve"> errors </w:t>
      </w:r>
      <w:r>
        <w:t xml:space="preserve">in all parameters calculated </w:t>
      </w:r>
      <w:r w:rsidR="006255D6">
        <w:t xml:space="preserve">from Eq. 2 approximated well the </w:t>
      </w:r>
      <w:r>
        <w:t>fitted estimates.</w:t>
      </w:r>
      <w:r w:rsidR="006255D6">
        <w:t xml:space="preserve"> For VFA</w:t>
      </w:r>
      <w:r w:rsidR="00AF2CBD">
        <w:t xml:space="preserve"> T</w:t>
      </w:r>
      <w:r w:rsidR="00AF2CBD">
        <w:rPr>
          <w:vertAlign w:val="subscript"/>
        </w:rPr>
        <w:t>1</w:t>
      </w:r>
      <w:r w:rsidR="00AF2CBD">
        <w:t xml:space="preserve"> </w:t>
      </w:r>
      <w:r w:rsidR="00781003">
        <w:t xml:space="preserve">mapping </w:t>
      </w:r>
      <w:r w:rsidR="00AF2CBD">
        <w:t>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781003">
        <w:t>were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w:t>
      </w:r>
      <w:r w:rsidR="00A61B12">
        <w:t>showed</w:t>
      </w:r>
      <w:r w:rsidR="00B85D07">
        <w:t xml:space="preserve"> linear trends for the “Fit” case, which resulted in </w:t>
      </w:r>
      <w:r w:rsidR="00781003">
        <w:t xml:space="preserve">an overall </w:t>
      </w:r>
      <w:r w:rsidR="00B85D07">
        <w:t>better agreement with Eq. 2</w:t>
      </w:r>
      <w:r w:rsidR="00781003">
        <w:t>. Resulting from these analyses, a</w:t>
      </w:r>
      <w:r w:rsidR="00B85D07">
        <w:t xml:space="preserve"> ΔB</w:t>
      </w:r>
      <w:r w:rsidR="00B85D07">
        <w:rPr>
          <w:vertAlign w:val="subscript"/>
        </w:rPr>
        <w:t>1</w:t>
      </w:r>
      <w:r w:rsidR="00B85D07">
        <w:t xml:space="preserve"> of 0.05 </w:t>
      </w:r>
      <w:proofErr w:type="spellStart"/>
      <w:r w:rsidR="00B85D07">
        <w:t>n.u</w:t>
      </w:r>
      <w:proofErr w:type="spellEnd"/>
      <w:r w:rsidR="00B85D07">
        <w:t>. was selected for the iterative optimization</w:t>
      </w:r>
      <w:r w:rsidR="00A61B12">
        <w:t xml:space="preserve"> calculation</w:t>
      </w:r>
      <w:r w:rsidR="00B85D07">
        <w:t xml:space="preserve"> (Eq. 5) </w:t>
      </w:r>
      <w:del w:id="51" w:author="G. Bruce Pike" w:date="2017-10-16T17:00:00Z">
        <w:r w:rsidR="00B85D07" w:rsidDel="00DB334C">
          <w:delText>later on</w:delText>
        </w:r>
      </w:del>
      <w:ins w:id="52" w:author="G. Bruce Pike" w:date="2017-10-16T17:00:00Z">
        <w:r w:rsidR="00DB334C">
          <w:t>later</w:t>
        </w:r>
      </w:ins>
      <w:r w:rsidR="00B85D07">
        <w:t xml:space="preserve"> in this work.</w:t>
      </w:r>
    </w:p>
    <w:p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w:t>
      </w:r>
      <w:r w:rsidR="00B848CC">
        <w:t xml:space="preserve"> of</w:t>
      </w:r>
      <w:r>
        <w:t xml:space="preserve"> fitting parameter</w:t>
      </w:r>
      <w:r w:rsidR="008E7652">
        <w:t>s</w:t>
      </w:r>
      <w:r w:rsidR="00A94216">
        <w:t xml:space="preserve"> </w:t>
      </w:r>
      <w:r w:rsidR="008E7652">
        <w:t>for a</w:t>
      </w:r>
      <w:r w:rsidR="00A94216">
        <w:t xml:space="preserve"> 5% ΔB</w:t>
      </w:r>
      <w:r w:rsidR="00A94216">
        <w:rPr>
          <w:vertAlign w:val="subscript"/>
        </w:rPr>
        <w:t>1</w:t>
      </w:r>
      <w:r w:rsidR="00BF30B1">
        <w:t xml:space="preserve"> (assuming VFA T</w:t>
      </w:r>
      <w:r w:rsidR="00BF30B1">
        <w:rPr>
          <w:vertAlign w:val="subscript"/>
        </w:rPr>
        <w:t>1</w:t>
      </w:r>
      <w:r w:rsidR="00BF30B1">
        <w:t>)</w:t>
      </w:r>
      <w:r w:rsidR="00B848CC">
        <w:rPr>
          <w:vertAlign w:val="subscript"/>
        </w:rPr>
        <w:t>,</w:t>
      </w:r>
      <w:r>
        <w:t xml:space="preserve"> </w:t>
      </w:r>
      <w:r w:rsidR="008E7652">
        <w:t>using</w:t>
      </w:r>
      <w:r>
        <w:t xml:space="preserve"> a wide range of uniform qMT acquisition protocols</w:t>
      </w:r>
      <w:r w:rsidR="00F33F5E">
        <w:t xml:space="preserve"> </w:t>
      </w:r>
      <w:r w:rsidR="00BF30B1">
        <w:t>varying</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w:t>
      </w:r>
      <w:r w:rsidR="00BF30B1">
        <w:t>While m</w:t>
      </w:r>
      <w:r w:rsidR="00F33F5E">
        <w:t>ost curves (sets of FA</w:t>
      </w:r>
      <w:r w:rsidR="008E7652">
        <w:rPr>
          <w:vertAlign w:val="subscript"/>
        </w:rPr>
        <w:t>MT</w:t>
      </w:r>
      <w:r w:rsidR="008E7652">
        <w:t xml:space="preserve"> combinations)</w:t>
      </w:r>
      <w:r w:rsidR="00F33F5E">
        <w:t xml:space="preserve"> trend</w:t>
      </w:r>
      <w:r w:rsidR="00BF30B1">
        <w:t>ed</w:t>
      </w:r>
      <w:r w:rsidR="00F33F5E">
        <w:t xml:space="preserve"> asymptotically with increasing number of acquisition points, </w:t>
      </w:r>
      <w:r w:rsidR="00BF30B1">
        <w:t>they did not</w:t>
      </w:r>
      <w:r w:rsidR="007E564F">
        <w:t xml:space="preserve"> </w:t>
      </w:r>
      <w:r w:rsidR="00BF30B1">
        <w:t>trend</w:t>
      </w:r>
      <w:r w:rsidR="00F33F5E">
        <w:t xml:space="preserve"> towards 0% parameter error values (except for a few </w:t>
      </w:r>
      <w:r w:rsidR="008E5EA1">
        <w:t>Δ</w:t>
      </w:r>
      <w:r w:rsidR="00F33F5E">
        <w:t>T</w:t>
      </w:r>
      <w:proofErr w:type="gramStart"/>
      <w:r w:rsidR="00F33F5E">
        <w:rPr>
          <w:vertAlign w:val="subscript"/>
        </w:rPr>
        <w:t>2,r</w:t>
      </w:r>
      <w:proofErr w:type="gramEnd"/>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BF30B1">
        <w:t>demonstrating the benefit of including</w:t>
      </w:r>
      <w:r w:rsidR="00B52875">
        <w:t xml:space="preserve"> at least two flip angles in your qMT protocol </w:t>
      </w:r>
      <w:r w:rsidR="00BF30B1">
        <w:t>in the context of</w:t>
      </w:r>
      <w:r w:rsidR="00B52875">
        <w:t xml:space="preserve"> lower B</w:t>
      </w:r>
      <w:r w:rsidR="00B52875">
        <w:rPr>
          <w:vertAlign w:val="subscript"/>
        </w:rPr>
        <w:t>1</w:t>
      </w:r>
      <w:r w:rsidR="00B52875">
        <w:t>-sensitivity.</w:t>
      </w:r>
      <w:r w:rsidR="00100BCA">
        <w:t xml:space="preserve"> The three</w:t>
      </w:r>
      <w:r w:rsidR="00BF30B1">
        <w:t xml:space="preserve"> # FA &gt; 1</w:t>
      </w:r>
      <w:r w:rsidR="00100BCA">
        <w:t xml:space="preserve"> protocols</w:t>
      </w:r>
      <w:r w:rsidR="00BF30B1">
        <w:t xml:space="preserve"> </w:t>
      </w:r>
      <w:r w:rsidR="00100BCA">
        <w:t xml:space="preserve">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r w:rsidR="00BF30B1">
        <w:t>, but increased in error for larger # of acquisition points</w:t>
      </w:r>
      <w:r w:rsidR="008E5EA1">
        <w:t>.</w:t>
      </w:r>
    </w:p>
    <w:p w:rsidR="00E71228" w:rsidRDefault="00E71228" w:rsidP="00E71228">
      <w:pPr>
        <w:pStyle w:val="Heading2"/>
      </w:pPr>
      <w:r>
        <w:t>Protocol Optimization</w:t>
      </w:r>
    </w:p>
    <w:p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w:t>
      </w:r>
      <w:del w:id="53" w:author="G. Bruce Pike" w:date="2017-10-16T17:11:00Z">
        <w:r w:rsidR="002524FB" w:rsidDel="00294448">
          <w:delText>in a given</w:delText>
        </w:r>
      </w:del>
      <w:ins w:id="54" w:author="G. Bruce Pike" w:date="2017-10-16T17:11:00Z">
        <w:r w:rsidR="00294448">
          <w:t>in each</w:t>
        </w:r>
      </w:ins>
      <w:r w:rsidR="002524FB">
        <w:t xml:space="preserve"> parameter).</w:t>
      </w:r>
      <w:r w:rsidR="00D65995">
        <w:t xml:space="preserve"> A </w:t>
      </w:r>
      <w:commentRangeStart w:id="55"/>
      <w:r w:rsidR="00D65995">
        <w:t>peak</w:t>
      </w:r>
      <w:commentRangeEnd w:id="55"/>
      <w:r w:rsidR="002E6668">
        <w:rPr>
          <w:rStyle w:val="CommentReference"/>
        </w:rPr>
        <w:commentReference w:id="55"/>
      </w:r>
      <w:r w:rsidR="00D65995">
        <w:t xml:space="preserve">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 xml:space="preserve">the peak sensitivity for </w:t>
      </w:r>
      <w:proofErr w:type="spellStart"/>
      <w:r w:rsidR="00837B7B">
        <w:t>k</w:t>
      </w:r>
      <w:r w:rsidR="00837B7B">
        <w:rPr>
          <w:vertAlign w:val="subscript"/>
        </w:rPr>
        <w:t>f</w:t>
      </w:r>
      <w:proofErr w:type="spellEnd"/>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w:t>
      </w:r>
      <w:proofErr w:type="spellStart"/>
      <w:r w:rsidR="003F72EB">
        <w:t>k</w:t>
      </w:r>
      <w:r w:rsidR="003F72EB">
        <w:rPr>
          <w:vertAlign w:val="subscript"/>
        </w:rPr>
        <w:t>f</w:t>
      </w:r>
      <w:proofErr w:type="spellEnd"/>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w:t>
      </w:r>
      <w:commentRangeStart w:id="56"/>
      <w:r w:rsidR="003564EA">
        <w:t xml:space="preserve">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commentRangeEnd w:id="56"/>
      <w:r w:rsidR="00AE55B2">
        <w:rPr>
          <w:rStyle w:val="CommentReference"/>
        </w:rPr>
        <w:commentReference w:id="56"/>
      </w:r>
    </w:p>
    <w:p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del w:id="57" w:author="G. Bruce Pike" w:date="2017-10-16T17:17:00Z">
        <w:r w:rsidR="007B4EAC" w:rsidDel="00391246">
          <w:delText>m</w:delText>
        </w:r>
      </w:del>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w:t>
      </w:r>
      <w:proofErr w:type="spellStart"/>
      <w:r w:rsidR="0010567B">
        <w:t>unregularized</w:t>
      </w:r>
      <w:proofErr w:type="spellEnd"/>
      <w:r w:rsidR="0010567B">
        <w:t xml:space="preserve">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accompanied the improvement of 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rsidR="0052394B" w:rsidRPr="005B55D4" w:rsidRDefault="0052394B" w:rsidP="00EC2EE5">
      <w:r>
        <w:t xml:space="preserve">The 10-point protocols </w:t>
      </w:r>
      <w:r w:rsidR="008510E1">
        <w:t>optimized using</w:t>
      </w:r>
      <w:r>
        <w:t xml:space="preserve">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del w:id="58" w:author="G. Bruce Pike" w:date="2017-10-16T17:19:00Z">
        <w:r w:rsidDel="00391246">
          <w:delText>overlayed</w:delText>
        </w:r>
      </w:del>
      <w:ins w:id="59" w:author="G. Bruce Pike" w:date="2017-10-16T17:19:00Z">
        <w:r w:rsidR="00391246">
          <w:t>overlaid</w:t>
        </w:r>
      </w:ins>
      <w:r>
        <w:t xml:space="preserve">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rsidR="00E71228" w:rsidRDefault="00E71228" w:rsidP="0052394B">
      <w:pPr>
        <w:pStyle w:val="Heading2"/>
        <w:numPr>
          <w:ilvl w:val="0"/>
          <w:numId w:val="0"/>
        </w:numPr>
      </w:pPr>
      <w:r>
        <w:t>Monte Carlo Simulations</w:t>
      </w:r>
    </w:p>
    <w:p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rsidR="00682880" w:rsidRDefault="007502AF" w:rsidP="00EE61BA">
      <w:r>
        <w:t xml:space="preserve">For </w:t>
      </w:r>
      <w:r w:rsidR="00C735C7">
        <w:t xml:space="preserve">the </w:t>
      </w:r>
      <w:proofErr w:type="spellStart"/>
      <w:r>
        <w:t>CRLB</w:t>
      </w:r>
      <w:r>
        <w:rPr>
          <w:vertAlign w:val="subscript"/>
        </w:rPr>
        <w:t>λ</w:t>
      </w:r>
      <w:proofErr w:type="spellEnd"/>
      <w:r>
        <w:rPr>
          <w:vertAlign w:val="subscript"/>
        </w:rPr>
        <w:t>=0.5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 xml:space="preserve">nd 5% for the Uniform protocol. CRLB and </w:t>
      </w:r>
      <w:proofErr w:type="spellStart"/>
      <w:r w:rsidR="00C735C7">
        <w:t>CRLB</w:t>
      </w:r>
      <w:r w:rsidR="00C735C7">
        <w:rPr>
          <w:vertAlign w:val="subscript"/>
        </w:rPr>
        <w:t>λ</w:t>
      </w:r>
      <w:proofErr w:type="spellEnd"/>
      <w:r w:rsidR="00C735C7">
        <w:rPr>
          <w:vertAlign w:val="subscript"/>
        </w:rPr>
        <w:t>=0.5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(by a factor of ~1.75)</w:t>
      </w:r>
      <w:r>
        <w:t xml:space="preserve"> </w:t>
      </w:r>
      <w:r w:rsidR="00C735C7">
        <w:t>than the</w:t>
      </w:r>
      <w:r>
        <w:t xml:space="preserve"> Uniform protocol.</w:t>
      </w:r>
      <w:r w:rsidR="004E2DEB">
        <w:t xml:space="preserve"> Although</w:t>
      </w:r>
      <w:r w:rsidRPr="007502AF">
        <w:t xml:space="preserve"> </w:t>
      </w:r>
      <w:proofErr w:type="spellStart"/>
      <w:r>
        <w:t>CRLB</w:t>
      </w:r>
      <w:r>
        <w:rPr>
          <w:vertAlign w:val="subscript"/>
        </w:rPr>
        <w:t>λ</w:t>
      </w:r>
      <w:proofErr w:type="spellEnd"/>
      <w:r>
        <w:rPr>
          <w:vertAlign w:val="subscript"/>
        </w:rPr>
        <w:t>=0.5</w:t>
      </w:r>
      <w:r>
        <w:t xml:space="preserve"> </w:t>
      </w:r>
      <w:proofErr w:type="spellStart"/>
      <w:r>
        <w:t>σ</w:t>
      </w:r>
      <w:r w:rsidR="00C735C7">
        <w:rPr>
          <w:vertAlign w:val="subscript"/>
        </w:rPr>
        <w:t>F</w:t>
      </w:r>
      <w:proofErr w:type="spellEnd"/>
      <w:r>
        <w:t xml:space="preserve"> values were slightly </w:t>
      </w:r>
      <w:r w:rsidR="00512AA8">
        <w:t>different</w:t>
      </w:r>
      <w:r>
        <w:t xml:space="preserve"> </w:t>
      </w:r>
      <w:del w:id="60" w:author="G. Bruce Pike" w:date="2017-10-16T17:26:00Z">
        <w:r w:rsidDel="00476922">
          <w:delText xml:space="preserve">than </w:delText>
        </w:r>
        <w:r w:rsidR="00512AA8" w:rsidDel="00476922">
          <w:delText xml:space="preserve"> the</w:delText>
        </w:r>
      </w:del>
      <w:ins w:id="61" w:author="G. Bruce Pike" w:date="2017-10-16T17:26:00Z">
        <w:r w:rsidR="00476922">
          <w:t>than the</w:t>
        </w:r>
      </w:ins>
      <w:r w:rsidR="00512AA8">
        <w:t xml:space="preserv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w:t>
      </w:r>
      <w:proofErr w:type="spellStart"/>
      <w:r w:rsidR="00191965">
        <w:t>CRLB</w:t>
      </w:r>
      <w:r w:rsidR="00191965">
        <w:rPr>
          <w:vertAlign w:val="subscript"/>
        </w:rPr>
        <w:t>λ</w:t>
      </w:r>
      <w:proofErr w:type="spellEnd"/>
      <w:r w:rsidR="00191965">
        <w:rPr>
          <w:vertAlign w:val="subscript"/>
        </w:rPr>
        <w:t>=0.5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w:t>
      </w:r>
      <w:proofErr w:type="spellStart"/>
      <w:r w:rsidR="00191965">
        <w:t>CRLB</w:t>
      </w:r>
      <w:r w:rsidR="00191965">
        <w:rPr>
          <w:vertAlign w:val="subscript"/>
        </w:rPr>
        <w:t>λ</w:t>
      </w:r>
      <w:proofErr w:type="spellEnd"/>
      <w:r w:rsidR="00191965">
        <w:rPr>
          <w:vertAlign w:val="subscript"/>
        </w:rPr>
        <w:t>=0.5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w:t>
      </w:r>
      <w:del w:id="62" w:author="G. Bruce Pike" w:date="2017-10-16T17:26:00Z">
        <w:r w:rsidR="00B22037" w:rsidDel="00476922">
          <w:delText>contrary</w:delText>
        </w:r>
      </w:del>
      <w:ins w:id="63" w:author="G. Bruce Pike" w:date="2017-10-16T17:26:00Z">
        <w:r w:rsidR="00476922">
          <w:t>contra</w:t>
        </w:r>
        <w:r w:rsidR="00476922">
          <w:t>st</w:t>
        </w:r>
      </w:ins>
      <w:r w:rsidR="00B22037">
        <w:t>,</w:t>
      </w:r>
      <w:r w:rsidR="00191965">
        <w:t xml:space="preserve"> </w:t>
      </w:r>
      <w:r w:rsidR="00B22037">
        <w:t xml:space="preserve">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 xml:space="preserve">for the CRLB and Uniform protocols resulted in greater bias (&gt;1%) for the </w:t>
      </w:r>
      <w:r w:rsidR="00B22037" w:rsidRPr="009644EE">
        <w:t>Δ</w:t>
      </w:r>
      <w:r w:rsidR="00B22037">
        <w:t>B</w:t>
      </w:r>
      <w:r w:rsidR="00B22037">
        <w:rPr>
          <w:vertAlign w:val="subscript"/>
        </w:rPr>
        <w:t>1</w:t>
      </w:r>
      <w:r w:rsidR="00B22037">
        <w:t xml:space="preserve"> = 15% case</w:t>
      </w:r>
      <w:r w:rsidR="00191965">
        <w:t>.</w:t>
      </w:r>
      <w:r w:rsidR="008704CD">
        <w:t xml:space="preserve"> The </w:t>
      </w:r>
      <w:proofErr w:type="spellStart"/>
      <w:r w:rsidR="001B40FE">
        <w:t>σ</w:t>
      </w:r>
      <w:r w:rsidR="00BF4CA0">
        <w:rPr>
          <w:vertAlign w:val="subscript"/>
        </w:rPr>
        <w:t>F</w:t>
      </w:r>
      <w:proofErr w:type="spellEnd"/>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xml:space="preserve">, </w:t>
      </w:r>
      <w:proofErr w:type="spellStart"/>
      <w:r w:rsidR="001B40FE">
        <w:t>σ</w:t>
      </w:r>
      <w:r w:rsidR="00AF48FA">
        <w:rPr>
          <w:vertAlign w:val="subscript"/>
        </w:rPr>
        <w:t>F</w:t>
      </w:r>
      <w:proofErr w:type="spellEnd"/>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 xml:space="preserve">For CRLB and </w:t>
      </w:r>
      <w:proofErr w:type="spellStart"/>
      <w:r w:rsidR="00B22037">
        <w:t>CRLB</w:t>
      </w:r>
      <w:r w:rsidR="00B22037">
        <w:rPr>
          <w:vertAlign w:val="subscript"/>
        </w:rPr>
        <w:t>λ</w:t>
      </w:r>
      <w:proofErr w:type="spellEnd"/>
      <w:r w:rsidR="00B22037">
        <w:rPr>
          <w:vertAlign w:val="subscript"/>
        </w:rPr>
        <w:t>=0.5</w:t>
      </w:r>
      <w:r w:rsidR="00B22037">
        <w:t>, n</w:t>
      </w:r>
      <w:r w:rsidR="001B40FE">
        <w:t>o substantial difference</w:t>
      </w:r>
      <w:r w:rsidR="00B22037">
        <w:t>s</w:t>
      </w:r>
      <w:r w:rsidR="001B40FE">
        <w:t xml:space="preserve"> </w:t>
      </w:r>
      <w:r w:rsidR="00B22037">
        <w:t xml:space="preserve">in their </w:t>
      </w:r>
      <w:proofErr w:type="spellStart"/>
      <w:r w:rsidR="00B22037">
        <w:t>σ</w:t>
      </w:r>
      <w:r w:rsidR="00B22037">
        <w:rPr>
          <w:vertAlign w:val="subscript"/>
        </w:rPr>
        <w:t>F</w:t>
      </w:r>
      <w:proofErr w:type="spellEnd"/>
      <w:r w:rsidR="00B22037">
        <w:t xml:space="preserve"> 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rsidR="00444B1B" w:rsidRDefault="00A91D2B" w:rsidP="008C72B4">
      <w:pPr>
        <w:pStyle w:val="Heading1"/>
        <w:numPr>
          <w:ilvl w:val="0"/>
          <w:numId w:val="0"/>
        </w:numPr>
      </w:pPr>
      <w:r w:rsidRPr="00480E6C">
        <w:t>DISCUSSION</w:t>
      </w:r>
    </w:p>
    <w:p w:rsidR="00B7632F" w:rsidRPr="00A4350B" w:rsidRDefault="003F7A3C" w:rsidP="001510C9">
      <w:r>
        <w:t xml:space="preserve">This </w:t>
      </w:r>
      <w:r w:rsidR="004C783F">
        <w:t xml:space="preserve">work </w:t>
      </w:r>
      <w:r w:rsidR="00B7632F">
        <w:t xml:space="preserve">describes </w:t>
      </w:r>
      <w:r w:rsidR="00DF2207">
        <w:t xml:space="preserve">a </w:t>
      </w:r>
      <w:r w:rsidR="00B7632F">
        <w:t>qMT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del w:id="64" w:author="G. Bruce Pike" w:date="2017-10-16T17:40:00Z">
        <w:r w:rsidR="00AA15C6" w:rsidDel="002709DC">
          <w:delText xml:space="preserve">We found </w:delText>
        </w:r>
        <w:r w:rsidR="00BC5FE5" w:rsidDel="002709DC">
          <w:delText>using</w:delText>
        </w:r>
      </w:del>
      <w:ins w:id="65" w:author="G. Bruce Pike" w:date="2017-10-16T17:40:00Z">
        <w:r w:rsidR="002709DC">
          <w:t>Using</w:t>
        </w:r>
      </w:ins>
      <w:r w:rsidR="00BC5FE5">
        <w:t xml:space="preserve"> </w:t>
      </w:r>
      <w:r w:rsidR="001510C9">
        <w:t>Monte Carlo simulations</w:t>
      </w:r>
      <w:ins w:id="66" w:author="G. Bruce Pike" w:date="2017-10-16T17:40:00Z">
        <w:r w:rsidR="002709DC">
          <w:t xml:space="preserve"> we found</w:t>
        </w:r>
      </w:ins>
      <w:r w:rsidR="001510C9">
        <w:t xml:space="preserve"> </w:t>
      </w:r>
      <w:r w:rsidR="00AA15C6">
        <w:t xml:space="preserve">that, for </w:t>
      </w:r>
      <w:r w:rsidR="007630AE">
        <w:t>a</w:t>
      </w:r>
      <w:r w:rsidR="004C783F">
        <w:t xml:space="preserve"> protocol </w:t>
      </w:r>
      <w:r w:rsidR="00687DFD">
        <w:t>optimized using</w:t>
      </w:r>
      <w:r w:rsidR="007630AE">
        <w:t xml:space="preserve">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qMT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qMT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rsidR="006B176E" w:rsidRPr="00C154D6" w:rsidRDefault="00DF2207" w:rsidP="00C81C2A">
      <w:r>
        <w:t>Our study</w:t>
      </w:r>
      <w:r w:rsidR="00C92804">
        <w:t xml:space="preserve"> considered a specific qMT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w:t>
      </w:r>
      <w:proofErr w:type="spellStart"/>
      <w:r w:rsidR="00C92804">
        <w:t>k</w:t>
      </w:r>
      <w:r w:rsidR="00C92804">
        <w:rPr>
          <w:vertAlign w:val="subscript"/>
        </w:rPr>
        <w:t>f</w:t>
      </w:r>
      <w:proofErr w:type="spellEnd"/>
      <w:r w:rsidR="00C92804">
        <w:t>, T</w:t>
      </w:r>
      <w:r w:rsidR="00C92804">
        <w:rPr>
          <w:vertAlign w:val="subscript"/>
        </w:rPr>
        <w:t xml:space="preserve">2,f, </w:t>
      </w:r>
      <w:r w:rsidR="00C92804">
        <w:t>T</w:t>
      </w:r>
      <w:r w:rsidR="00C92804">
        <w:rPr>
          <w:vertAlign w:val="subscript"/>
        </w:rPr>
        <w:t>2,r</w:t>
      </w:r>
      <w:r w:rsidR="00C92804">
        <w:t xml:space="preserve">). </w:t>
      </w:r>
      <w:r w:rsidR="002E7CFA">
        <w:t>Several other qMT fitting models for MT-prepared SPGR data exist</w:t>
      </w:r>
      <w:r w:rsidR="005C3813">
        <w:t xml:space="preserve">, such as </w:t>
      </w:r>
      <w:proofErr w:type="spellStart"/>
      <w:r w:rsidR="002E7CFA">
        <w:t>Yarnykh</w:t>
      </w:r>
      <w:r w:rsidR="005C3813">
        <w:t>’s</w:t>
      </w:r>
      <w:proofErr w:type="spellEnd"/>
      <w:r w:rsidR="005C3813">
        <w:t xml:space="preserve">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qMT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D83EF4">
        <w:t>has a different set of fitting parameters</w:t>
      </w:r>
      <w:r w:rsidR="00C154D6">
        <w:t xml:space="preserve">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qMT acquisition protocols</w:t>
      </w:r>
      <w:r w:rsidR="003B7613">
        <w:t xml:space="preserve"> are</w:t>
      </w:r>
      <w:r w:rsidR="009C6E21">
        <w:t xml:space="preserve"> used</w:t>
      </w:r>
      <w:r w:rsidR="0038797B">
        <w:t>.</w:t>
      </w:r>
      <w:r w:rsidR="00662C4A">
        <w:t xml:space="preserve"> </w:t>
      </w:r>
      <w:r w:rsidR="00CB0378">
        <w:t>The single-point qMT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everal 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w:t>
      </w:r>
      <w:del w:id="67" w:author="G. Bruce Pike" w:date="2017-10-16T17:45:00Z">
        <w:r w:rsidR="00AD23E4" w:rsidDel="000B2B2F">
          <w:delText>in order to</w:delText>
        </w:r>
      </w:del>
      <w:ins w:id="68" w:author="G. Bruce Pike" w:date="2017-10-16T17:45:00Z">
        <w:r w:rsidR="000B2B2F">
          <w:t>to</w:t>
        </w:r>
      </w:ins>
      <w:r w:rsidR="00AD23E4">
        <w:t xml:space="preserve">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qMT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 xml:space="preserve">its conceptual simplicity and ease </w:t>
      </w:r>
      <w:del w:id="69" w:author="G. Bruce Pike" w:date="2017-10-16T17:46:00Z">
        <w:r w:rsidR="00AD23E4" w:rsidDel="000B2B2F">
          <w:delText xml:space="preserve">in </w:delText>
        </w:r>
      </w:del>
      <w:ins w:id="70" w:author="G. Bruce Pike" w:date="2017-10-16T17:46:00Z">
        <w:r w:rsidR="000B2B2F">
          <w:t>of</w:t>
        </w:r>
        <w:r w:rsidR="000B2B2F">
          <w:t xml:space="preserve"> </w:t>
        </w:r>
      </w:ins>
      <w:r w:rsidR="00AD23E4">
        <w:t>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qMT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rsidR="00556649" w:rsidRDefault="00D3018F" w:rsidP="00F377D6">
      <w:r>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w:t>
      </w:r>
      <w:del w:id="71" w:author="G. Bruce Pike" w:date="2017-10-16T17:47:00Z">
        <w:r w:rsidR="00654E20" w:rsidDel="000B2B2F">
          <w:delText>anoth</w:delText>
        </w:r>
        <w:r w:rsidR="00E46AE5" w:rsidDel="000B2B2F">
          <w:delText xml:space="preserve">er </w:delText>
        </w:r>
      </w:del>
      <w:r w:rsidR="00E46AE5">
        <w:t>valid approach to optimize our</w:t>
      </w:r>
      <w:r w:rsidR="00654E20">
        <w:t xml:space="preserve"> </w:t>
      </w:r>
      <w:r w:rsidR="00E46AE5">
        <w:t>qMT</w:t>
      </w:r>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w:t>
      </w:r>
      <w:ins w:id="72" w:author="G. Bruce Pike" w:date="2017-10-16T17:47:00Z">
        <w:r w:rsidR="000B2B2F">
          <w:t xml:space="preserve"> of</w:t>
        </w:r>
      </w:ins>
      <w:del w:id="73" w:author="G. Bruce Pike" w:date="2017-10-16T17:47:00Z">
        <w:r w:rsidR="006E51D4" w:rsidDel="000B2B2F">
          <w:delText xml:space="preserve"> in</w:delText>
        </w:r>
      </w:del>
      <w:r w:rsidR="006E51D4">
        <w:t xml:space="preserve">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commentRangeStart w:id="74"/>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-sensitivity protocol optimization.</w:t>
      </w:r>
      <w:commentRangeEnd w:id="74"/>
      <w:r w:rsidR="000B2B2F">
        <w:rPr>
          <w:rStyle w:val="CommentReference"/>
        </w:rPr>
        <w:commentReference w:id="74"/>
      </w:r>
      <w:r w:rsidR="00A05C05">
        <w:t xml:space="preserve">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qMT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proofErr w:type="spellStart"/>
      <w:r w:rsidR="005510F8">
        <w:t>Eqs</w:t>
      </w:r>
      <w:proofErr w:type="spellEnd"/>
      <w:r w:rsidR="005510F8">
        <w:t xml:space="preserve">.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both were restricted to errors 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rsidR="00F377D6" w:rsidRPr="00681BBB" w:rsidRDefault="00BA3521" w:rsidP="00F377D6">
      <w:r>
        <w:t>Overall, this work presents a</w:t>
      </w:r>
      <w:r w:rsidR="00C6059E">
        <w:t xml:space="preserve"> framework for designing</w:t>
      </w:r>
      <w:r>
        <w:t xml:space="preserve"> qMT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1C6504">
        <w:t>fitting parameter-</w:t>
      </w:r>
      <w:r>
        <w:t>sensitivity information.</w:t>
      </w:r>
      <w:r w:rsidR="00E36DED">
        <w:t xml:space="preserve"> We demonstrated this methodology by optimizing a qMT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qMT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qMT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commentRangeStart w:id="75"/>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commentRangeEnd w:id="75"/>
      <w:r w:rsidR="00FD566A">
        <w:rPr>
          <w:rStyle w:val="CommentReference"/>
        </w:rPr>
        <w:commentReference w:id="75"/>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 the number of measurements </w:t>
      </w:r>
      <w:r w:rsidR="00230C01">
        <w:t xml:space="preserve">while reducing the total </w:t>
      </w:r>
      <w:r w:rsidR="00452E3D">
        <w:t>acquisition time</w:t>
      </w:r>
      <w:r w:rsidR="00B63CD6">
        <w:t>.</w:t>
      </w:r>
    </w:p>
    <w:p w:rsidR="005A0E12" w:rsidRDefault="005A0E12" w:rsidP="005A0E12">
      <w:r>
        <w:br w:type="page"/>
      </w:r>
    </w:p>
    <w:p w:rsidR="00A97D0F" w:rsidRPr="00480E6C" w:rsidRDefault="00A41043" w:rsidP="001F002A">
      <w:pPr>
        <w:pStyle w:val="Heading1"/>
      </w:pPr>
      <w:r w:rsidRPr="00480E6C">
        <w:t>REFERENCES</w:t>
      </w:r>
    </w:p>
    <w:commentRangeStart w:id="76"/>
    <w:p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77"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77"/>
    </w:p>
    <w:p w:rsidR="009A0491" w:rsidRPr="009A0491" w:rsidRDefault="009A0491" w:rsidP="009A0491">
      <w:pPr>
        <w:pStyle w:val="EndNoteBibliography"/>
        <w:spacing w:after="0"/>
        <w:ind w:left="720" w:hanging="720"/>
        <w:rPr>
          <w:noProof/>
        </w:rPr>
      </w:pPr>
      <w:bookmarkStart w:id="78"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78"/>
    </w:p>
    <w:p w:rsidR="009A0491" w:rsidRPr="009A0491" w:rsidRDefault="009A0491" w:rsidP="009A0491">
      <w:pPr>
        <w:pStyle w:val="EndNoteBibliography"/>
        <w:spacing w:after="0"/>
        <w:ind w:left="720" w:hanging="720"/>
        <w:rPr>
          <w:noProof/>
        </w:rPr>
      </w:pPr>
      <w:bookmarkStart w:id="79"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79"/>
    </w:p>
    <w:p w:rsidR="009A0491" w:rsidRPr="009A0491" w:rsidRDefault="009A0491" w:rsidP="009A0491">
      <w:pPr>
        <w:pStyle w:val="EndNoteBibliography"/>
        <w:spacing w:after="0"/>
        <w:ind w:left="720" w:hanging="720"/>
        <w:rPr>
          <w:noProof/>
        </w:rPr>
      </w:pPr>
      <w:bookmarkStart w:id="80"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80"/>
    </w:p>
    <w:p w:rsidR="009A0491" w:rsidRPr="009A0491" w:rsidRDefault="009A0491" w:rsidP="009A0491">
      <w:pPr>
        <w:pStyle w:val="EndNoteBibliography"/>
        <w:spacing w:after="0"/>
        <w:ind w:left="720" w:hanging="720"/>
        <w:rPr>
          <w:noProof/>
        </w:rPr>
      </w:pPr>
      <w:bookmarkStart w:id="81"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81"/>
    </w:p>
    <w:p w:rsidR="009A0491" w:rsidRPr="009A0491" w:rsidRDefault="009A0491" w:rsidP="009A0491">
      <w:pPr>
        <w:pStyle w:val="EndNoteBibliography"/>
        <w:spacing w:after="0"/>
        <w:ind w:left="720" w:hanging="720"/>
        <w:rPr>
          <w:noProof/>
        </w:rPr>
      </w:pPr>
      <w:bookmarkStart w:id="82"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82"/>
    </w:p>
    <w:p w:rsidR="009A0491" w:rsidRPr="009A0491" w:rsidRDefault="009A0491" w:rsidP="009A0491">
      <w:pPr>
        <w:pStyle w:val="EndNoteBibliography"/>
        <w:spacing w:after="0"/>
        <w:ind w:left="720" w:hanging="720"/>
        <w:rPr>
          <w:noProof/>
        </w:rPr>
      </w:pPr>
      <w:bookmarkStart w:id="83" w:name="_ENREF_1_7"/>
      <w:r w:rsidRPr="009A0491">
        <w:rPr>
          <w:noProof/>
        </w:rPr>
        <w:t>7.</w:t>
      </w:r>
      <w:r w:rsidRPr="009A0491">
        <w:rPr>
          <w:noProof/>
        </w:rPr>
        <w:tab/>
        <w:t>Sled JG, Pike GB. Quantitative imaging of magnetization transfer exchange and relaxation properties in vivo using MRI. Magn Reson Med 2001;46(5):923-931.</w:t>
      </w:r>
      <w:bookmarkEnd w:id="83"/>
    </w:p>
    <w:p w:rsidR="009A0491" w:rsidRPr="009A0491" w:rsidRDefault="009A0491" w:rsidP="009A0491">
      <w:pPr>
        <w:pStyle w:val="EndNoteBibliography"/>
        <w:spacing w:after="0"/>
        <w:ind w:left="720" w:hanging="720"/>
        <w:rPr>
          <w:noProof/>
        </w:rPr>
      </w:pPr>
      <w:bookmarkStart w:id="84" w:name="_ENREF_1_8"/>
      <w:r w:rsidRPr="009A0491">
        <w:rPr>
          <w:noProof/>
        </w:rPr>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4"/>
    </w:p>
    <w:p w:rsidR="009A0491" w:rsidRPr="009A0491" w:rsidRDefault="009A0491" w:rsidP="009A0491">
      <w:pPr>
        <w:pStyle w:val="EndNoteBibliography"/>
        <w:spacing w:after="0"/>
        <w:ind w:left="720" w:hanging="720"/>
        <w:rPr>
          <w:noProof/>
        </w:rPr>
      </w:pPr>
      <w:bookmarkStart w:id="85" w:name="_ENREF_1_9"/>
      <w:r w:rsidRPr="009A0491">
        <w:rPr>
          <w:noProof/>
        </w:rPr>
        <w:t>9.</w:t>
      </w:r>
      <w:r w:rsidRPr="009A0491">
        <w:rPr>
          <w:noProof/>
        </w:rPr>
        <w:tab/>
        <w:t>Gloor M, Scheffler K, Bieri O. Quantitative magnetization transfer imaging using balanced SSFP. Magn Reson Med 2008;60(3):691-700.</w:t>
      </w:r>
      <w:bookmarkEnd w:id="85"/>
    </w:p>
    <w:p w:rsidR="009A0491" w:rsidRPr="009A0491" w:rsidRDefault="009A0491" w:rsidP="009A0491">
      <w:pPr>
        <w:pStyle w:val="EndNoteBibliography"/>
        <w:spacing w:after="0"/>
        <w:ind w:left="720" w:hanging="720"/>
        <w:rPr>
          <w:noProof/>
        </w:rPr>
      </w:pPr>
      <w:bookmarkStart w:id="86"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86"/>
    </w:p>
    <w:p w:rsidR="009A0491" w:rsidRPr="009A0491" w:rsidRDefault="009A0491" w:rsidP="009A0491">
      <w:pPr>
        <w:pStyle w:val="EndNoteBibliography"/>
        <w:spacing w:after="0"/>
        <w:ind w:left="720" w:hanging="720"/>
        <w:rPr>
          <w:noProof/>
        </w:rPr>
      </w:pPr>
      <w:bookmarkStart w:id="87"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87"/>
    </w:p>
    <w:p w:rsidR="009A0491" w:rsidRPr="009A0491" w:rsidRDefault="009A0491" w:rsidP="009A0491">
      <w:pPr>
        <w:pStyle w:val="EndNoteBibliography"/>
        <w:spacing w:after="0"/>
        <w:ind w:left="720" w:hanging="720"/>
        <w:rPr>
          <w:noProof/>
        </w:rPr>
      </w:pPr>
      <w:bookmarkStart w:id="88"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88"/>
    </w:p>
    <w:p w:rsidR="009A0491" w:rsidRPr="009A0491" w:rsidRDefault="009A0491" w:rsidP="009A0491">
      <w:pPr>
        <w:pStyle w:val="EndNoteBibliography"/>
        <w:spacing w:after="0"/>
        <w:ind w:left="720" w:hanging="720"/>
        <w:rPr>
          <w:noProof/>
        </w:rPr>
      </w:pPr>
      <w:bookmarkStart w:id="89" w:name="_ENREF_1_13"/>
      <w:r w:rsidRPr="009A0491">
        <w:rPr>
          <w:noProof/>
        </w:rPr>
        <w:t>13.</w:t>
      </w:r>
      <w:r w:rsidRPr="009A0491">
        <w:rPr>
          <w:noProof/>
        </w:rPr>
        <w:tab/>
        <w:t>Skinner TE, Glover GH. An extended two-point Dixon algorithm for calculating separate water, fat, and B0 images. Magn Reson Med 1997;37(4):628-630.</w:t>
      </w:r>
      <w:bookmarkEnd w:id="89"/>
    </w:p>
    <w:p w:rsidR="009A0491" w:rsidRPr="009A0491" w:rsidRDefault="009A0491" w:rsidP="009A0491">
      <w:pPr>
        <w:pStyle w:val="EndNoteBibliography"/>
        <w:spacing w:after="0"/>
        <w:ind w:left="720" w:hanging="720"/>
        <w:rPr>
          <w:noProof/>
        </w:rPr>
      </w:pPr>
      <w:bookmarkStart w:id="90" w:name="_ENREF_1_14"/>
      <w:r w:rsidRPr="009A0491">
        <w:rPr>
          <w:noProof/>
        </w:rPr>
        <w:t>14.</w:t>
      </w:r>
      <w:r w:rsidRPr="009A0491">
        <w:rPr>
          <w:noProof/>
        </w:rPr>
        <w:tab/>
        <w:t>Jin J, Chen J. On the SAR and field inhomogeneity of birdcage coils loaded with the human head. Magn Reson Med 1997;38(6):953-963.</w:t>
      </w:r>
      <w:bookmarkEnd w:id="90"/>
    </w:p>
    <w:p w:rsidR="009A0491" w:rsidRPr="009A0491" w:rsidRDefault="009A0491" w:rsidP="009A0491">
      <w:pPr>
        <w:pStyle w:val="EndNoteBibliography"/>
        <w:spacing w:after="0"/>
        <w:ind w:left="720" w:hanging="720"/>
        <w:rPr>
          <w:noProof/>
        </w:rPr>
      </w:pPr>
      <w:bookmarkStart w:id="91"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91"/>
    </w:p>
    <w:p w:rsidR="009A0491" w:rsidRPr="009A0491" w:rsidRDefault="009A0491" w:rsidP="009A0491">
      <w:pPr>
        <w:pStyle w:val="EndNoteBibliography"/>
        <w:spacing w:after="0"/>
        <w:ind w:left="720" w:hanging="720"/>
        <w:rPr>
          <w:noProof/>
        </w:rPr>
      </w:pPr>
      <w:bookmarkStart w:id="92"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92"/>
    </w:p>
    <w:p w:rsidR="009A0491" w:rsidRPr="009A0491" w:rsidRDefault="009A0491" w:rsidP="009A0491">
      <w:pPr>
        <w:pStyle w:val="EndNoteBibliography"/>
        <w:spacing w:after="0"/>
        <w:ind w:left="720" w:hanging="720"/>
        <w:rPr>
          <w:noProof/>
        </w:rPr>
      </w:pPr>
      <w:bookmarkStart w:id="93" w:name="_ENREF_1_17"/>
      <w:r w:rsidRPr="009A0491">
        <w:rPr>
          <w:noProof/>
        </w:rPr>
        <w:t>17.</w:t>
      </w:r>
      <w:r w:rsidRPr="009A0491">
        <w:rPr>
          <w:noProof/>
        </w:rPr>
        <w:tab/>
        <w:t>Levesque IR, Sled JG, Pike GB. Iterative optimization method for design of quantitative magnetization transfer imaging experiments. Magn Reson Med 2011;66(3):635-643.</w:t>
      </w:r>
      <w:bookmarkEnd w:id="93"/>
    </w:p>
    <w:p w:rsidR="009A0491" w:rsidRPr="009A0491" w:rsidRDefault="009A0491" w:rsidP="009A0491">
      <w:pPr>
        <w:pStyle w:val="EndNoteBibliography"/>
        <w:spacing w:after="0"/>
        <w:ind w:left="720" w:hanging="720"/>
        <w:rPr>
          <w:noProof/>
        </w:rPr>
      </w:pPr>
      <w:bookmarkStart w:id="94"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94"/>
    </w:p>
    <w:p w:rsidR="009A0491" w:rsidRPr="009A0491" w:rsidRDefault="009A0491" w:rsidP="009A0491">
      <w:pPr>
        <w:pStyle w:val="EndNoteBibliography"/>
        <w:spacing w:after="0"/>
        <w:ind w:left="720" w:hanging="720"/>
        <w:rPr>
          <w:noProof/>
        </w:rPr>
      </w:pPr>
      <w:bookmarkStart w:id="95" w:name="_ENREF_1_19"/>
      <w:r w:rsidRPr="009A0491">
        <w:rPr>
          <w:noProof/>
        </w:rPr>
        <w:t>19.</w:t>
      </w:r>
      <w:r w:rsidRPr="009A0491">
        <w:rPr>
          <w:noProof/>
        </w:rPr>
        <w:tab/>
        <w:t>Cercignani M, Alexander DC. Optimal acquisition schemes for in vivo quantitative magnetization transfer MRI. Magn Reson Med 2006;56(4):803-810.</w:t>
      </w:r>
      <w:bookmarkEnd w:id="95"/>
    </w:p>
    <w:p w:rsidR="009A0491" w:rsidRPr="009A0491" w:rsidRDefault="009A0491" w:rsidP="009A0491">
      <w:pPr>
        <w:pStyle w:val="EndNoteBibliography"/>
        <w:spacing w:after="0"/>
        <w:ind w:left="720" w:hanging="720"/>
        <w:rPr>
          <w:noProof/>
        </w:rPr>
      </w:pPr>
      <w:bookmarkStart w:id="96"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96"/>
    </w:p>
    <w:p w:rsidR="009A0491" w:rsidRPr="009A0491" w:rsidRDefault="009A0491" w:rsidP="009A0491">
      <w:pPr>
        <w:pStyle w:val="EndNoteBibliography"/>
        <w:spacing w:after="0"/>
        <w:ind w:left="720" w:hanging="720"/>
        <w:rPr>
          <w:noProof/>
        </w:rPr>
      </w:pPr>
      <w:bookmarkStart w:id="97" w:name="_ENREF_1_21"/>
      <w:r w:rsidRPr="009A0491">
        <w:rPr>
          <w:noProof/>
        </w:rPr>
        <w:t>21.</w:t>
      </w:r>
      <w:r w:rsidRPr="009A0491">
        <w:rPr>
          <w:noProof/>
        </w:rPr>
        <w:tab/>
        <w:t>Barral JK, Gudmundson E, Stikov N, Etezadi-Amoli M, Stoica P, Nishimura DG. A robust methodology for in vivo T1 mapping. Magn Reson Med 2010;64(4):1057-1067.</w:t>
      </w:r>
      <w:bookmarkEnd w:id="97"/>
    </w:p>
    <w:p w:rsidR="009A0491" w:rsidRPr="009A0491" w:rsidRDefault="009A0491" w:rsidP="009A0491">
      <w:pPr>
        <w:pStyle w:val="EndNoteBibliography"/>
        <w:spacing w:after="0"/>
        <w:ind w:left="720" w:hanging="720"/>
        <w:rPr>
          <w:noProof/>
        </w:rPr>
      </w:pPr>
      <w:bookmarkStart w:id="98" w:name="_ENREF_1_22"/>
      <w:r w:rsidRPr="009A0491">
        <w:rPr>
          <w:noProof/>
        </w:rPr>
        <w:t>22.</w:t>
      </w:r>
      <w:r w:rsidRPr="009A0491">
        <w:rPr>
          <w:noProof/>
        </w:rPr>
        <w:tab/>
        <w:t>Liberman G, Louzoun Y, Ben Bashat D. T(1) mapping using variable flip angle SPGR data with flip angle correction. J Magn Reson Imaging 2014;40(1):171-180.</w:t>
      </w:r>
      <w:bookmarkEnd w:id="98"/>
    </w:p>
    <w:p w:rsidR="009A0491" w:rsidRPr="009A0491" w:rsidRDefault="009A0491" w:rsidP="009A0491">
      <w:pPr>
        <w:pStyle w:val="EndNoteBibliography"/>
        <w:spacing w:after="0"/>
        <w:ind w:left="720" w:hanging="720"/>
        <w:rPr>
          <w:noProof/>
        </w:rPr>
      </w:pPr>
      <w:bookmarkStart w:id="99" w:name="_ENREF_1_23"/>
      <w:r w:rsidRPr="009A0491">
        <w:rPr>
          <w:noProof/>
        </w:rPr>
        <w:t>23.</w:t>
      </w:r>
      <w:r w:rsidRPr="009A0491">
        <w:rPr>
          <w:noProof/>
        </w:rPr>
        <w:tab/>
        <w:t>Boudreau M, Stikov N, Pike GB. B1 -sensitivity analysis of quantitative magnetization transfer imaging. Magn Reson Med 2017.</w:t>
      </w:r>
      <w:bookmarkEnd w:id="99"/>
    </w:p>
    <w:p w:rsidR="009A0491" w:rsidRPr="009A0491" w:rsidRDefault="009A0491" w:rsidP="009A0491">
      <w:pPr>
        <w:pStyle w:val="EndNoteBibliography"/>
        <w:spacing w:after="0"/>
        <w:ind w:left="720" w:hanging="720"/>
        <w:rPr>
          <w:noProof/>
        </w:rPr>
      </w:pPr>
      <w:bookmarkStart w:id="100" w:name="_ENREF_1_24"/>
      <w:r w:rsidRPr="009A0491">
        <w:rPr>
          <w:noProof/>
        </w:rPr>
        <w:t>24.</w:t>
      </w:r>
      <w:r w:rsidRPr="009A0491">
        <w:rPr>
          <w:noProof/>
        </w:rPr>
        <w:tab/>
        <w:t>Cruz JB. System sensitivity analysis: Dowden, Hutchinson &amp; Ross; 1973.</w:t>
      </w:r>
      <w:bookmarkEnd w:id="100"/>
    </w:p>
    <w:p w:rsidR="009A0491" w:rsidRPr="009A0491" w:rsidRDefault="009A0491" w:rsidP="009A0491">
      <w:pPr>
        <w:pStyle w:val="EndNoteBibliography"/>
        <w:spacing w:after="0"/>
        <w:ind w:left="720" w:hanging="720"/>
        <w:rPr>
          <w:noProof/>
        </w:rPr>
      </w:pPr>
      <w:bookmarkStart w:id="101"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01"/>
    </w:p>
    <w:p w:rsidR="009A0491" w:rsidRPr="009A0491" w:rsidRDefault="009A0491" w:rsidP="009A0491">
      <w:pPr>
        <w:pStyle w:val="EndNoteBibliography"/>
        <w:spacing w:after="0"/>
        <w:ind w:left="720" w:hanging="720"/>
        <w:rPr>
          <w:noProof/>
        </w:rPr>
      </w:pPr>
      <w:bookmarkStart w:id="102" w:name="_ENREF_1_26"/>
      <w:r w:rsidRPr="009A0491">
        <w:rPr>
          <w:noProof/>
        </w:rPr>
        <w:t>26.</w:t>
      </w:r>
      <w:r w:rsidRPr="009A0491">
        <w:rPr>
          <w:noProof/>
        </w:rPr>
        <w:tab/>
        <w:t>Boudreau M, Tardif CL, Stikov N, Sled JG, Lee W, Pike GB. B1 mapping for bias-correction in quantitative T1 imaging of the brain at 3T using standard pulse sequences. J Magn Reson Imaging 2017.</w:t>
      </w:r>
      <w:bookmarkEnd w:id="102"/>
    </w:p>
    <w:p w:rsidR="009A0491" w:rsidRPr="009A0491" w:rsidRDefault="009A0491" w:rsidP="009A0491">
      <w:pPr>
        <w:pStyle w:val="EndNoteBibliography"/>
        <w:spacing w:after="0"/>
        <w:ind w:left="720" w:hanging="720"/>
        <w:rPr>
          <w:noProof/>
        </w:rPr>
      </w:pPr>
      <w:bookmarkStart w:id="103"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103"/>
    </w:p>
    <w:p w:rsidR="009A0491" w:rsidRPr="009A0491" w:rsidRDefault="009A0491" w:rsidP="009A0491">
      <w:pPr>
        <w:pStyle w:val="EndNoteBibliography"/>
        <w:spacing w:after="0"/>
        <w:ind w:left="720" w:hanging="720"/>
        <w:rPr>
          <w:noProof/>
        </w:rPr>
      </w:pPr>
      <w:bookmarkStart w:id="104"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104"/>
    </w:p>
    <w:p w:rsidR="009A0491" w:rsidRPr="009A0491" w:rsidRDefault="009A0491" w:rsidP="009A0491">
      <w:pPr>
        <w:pStyle w:val="EndNoteBibliography"/>
        <w:spacing w:after="0"/>
        <w:ind w:left="720" w:hanging="720"/>
        <w:rPr>
          <w:noProof/>
        </w:rPr>
      </w:pPr>
      <w:bookmarkStart w:id="105"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105"/>
    </w:p>
    <w:p w:rsidR="009A0491" w:rsidRPr="009A0491" w:rsidRDefault="009A0491" w:rsidP="009A0491">
      <w:pPr>
        <w:pStyle w:val="EndNoteBibliography"/>
        <w:ind w:left="720" w:hanging="720"/>
        <w:rPr>
          <w:noProof/>
        </w:rPr>
      </w:pPr>
      <w:bookmarkStart w:id="106" w:name="_ENREF_1_30"/>
      <w:r w:rsidRPr="009A0491">
        <w:rPr>
          <w:noProof/>
        </w:rPr>
        <w:t>30.</w:t>
      </w:r>
      <w:r w:rsidRPr="009A0491">
        <w:rPr>
          <w:noProof/>
        </w:rPr>
        <w:tab/>
        <w:t>Mclean M, MacDonald ME, Lebel RM, Boudreau M, Pike B. Accelerated z-Spectrum Imaging. 2017; Hawaii.</w:t>
      </w:r>
      <w:bookmarkEnd w:id="106"/>
    </w:p>
    <w:p w:rsidR="00A97D0F" w:rsidRPr="00480E6C" w:rsidRDefault="00A97D0F" w:rsidP="001C01AF">
      <w:pPr>
        <w:pStyle w:val="EndNoteBibliography"/>
        <w:ind w:left="720" w:hanging="720"/>
        <w:sectPr w:rsidR="00A97D0F" w:rsidRPr="00480E6C" w:rsidSect="001814BA">
          <w:footerReference w:type="even" r:id="rId9"/>
          <w:footerReference w:type="default" r:id="rId10"/>
          <w:footerReference w:type="first" r:id="rId11"/>
          <w:pgSz w:w="12240" w:h="15840"/>
          <w:pgMar w:top="1440" w:right="1440" w:bottom="1440" w:left="1134" w:header="0" w:footer="720" w:gutter="0"/>
          <w:pgNumType w:start="0"/>
          <w:cols w:space="720"/>
          <w:titlePg/>
        </w:sectPr>
      </w:pPr>
      <w:r w:rsidRPr="00480E6C">
        <w:fldChar w:fldCharType="end"/>
      </w:r>
      <w:commentRangeEnd w:id="76"/>
      <w:r w:rsidR="00FD566A">
        <w:rPr>
          <w:rStyle w:val="CommentReference"/>
        </w:rPr>
        <w:commentReference w:id="76"/>
      </w:r>
      <w:r w:rsidR="001C01AF" w:rsidRPr="00480E6C">
        <w:t xml:space="preserve"> </w:t>
      </w:r>
    </w:p>
    <w:p w:rsidR="00840774" w:rsidRPr="00EC74BA" w:rsidRDefault="00272A3E" w:rsidP="00272A3E">
      <w:pPr>
        <w:pStyle w:val="Caption"/>
        <w:rPr>
          <w:b w:val="0"/>
        </w:rPr>
      </w:pPr>
      <w:bookmarkStart w:id="107" w:name="_Ref493846545"/>
      <w:r>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107"/>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TableGrid"/>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rsidTr="00227E41">
        <w:trPr>
          <w:trHeight w:val="211"/>
          <w:jc w:val="center"/>
        </w:trPr>
        <w:tc>
          <w:tcPr>
            <w:tcW w:w="0" w:type="auto"/>
            <w:tcBorders>
              <w:top w:val="single" w:sz="18" w:space="0" w:color="auto"/>
              <w:bottom w:val="single" w:sz="18" w:space="0" w:color="auto"/>
            </w:tcBorders>
          </w:tcPr>
          <w:p w:rsidR="00840774" w:rsidRDefault="00840774" w:rsidP="003E16DE">
            <w:pPr>
              <w:spacing w:line="240" w:lineRule="auto"/>
            </w:pPr>
            <w:r>
              <w:t>Parameter</w:t>
            </w:r>
          </w:p>
        </w:tc>
        <w:tc>
          <w:tcPr>
            <w:tcW w:w="0" w:type="auto"/>
            <w:tcBorders>
              <w:top w:val="single" w:sz="18" w:space="0" w:color="auto"/>
              <w:bottom w:val="single" w:sz="18" w:space="0" w:color="auto"/>
            </w:tcBorders>
          </w:tcPr>
          <w:p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rsidR="00840774" w:rsidRDefault="00840774" w:rsidP="003E16DE">
            <w:pPr>
              <w:spacing w:line="240" w:lineRule="auto"/>
              <w:jc w:val="center"/>
            </w:pPr>
            <w:r>
              <w:t>Grey Matter</w:t>
            </w:r>
          </w:p>
        </w:tc>
      </w:tr>
      <w:tr w:rsidR="003E16DE" w:rsidTr="00227E41">
        <w:trPr>
          <w:trHeight w:val="213"/>
          <w:jc w:val="center"/>
        </w:trPr>
        <w:tc>
          <w:tcPr>
            <w:tcW w:w="0" w:type="auto"/>
            <w:tcBorders>
              <w:top w:val="single" w:sz="18" w:space="0" w:color="auto"/>
            </w:tcBorders>
          </w:tcPr>
          <w:p w:rsidR="00840774" w:rsidRDefault="00840774" w:rsidP="003E16DE">
            <w:pPr>
              <w:spacing w:line="240" w:lineRule="auto"/>
            </w:pPr>
            <w:r>
              <w:t>F</w:t>
            </w:r>
          </w:p>
        </w:tc>
        <w:tc>
          <w:tcPr>
            <w:tcW w:w="0" w:type="auto"/>
            <w:tcBorders>
              <w:top w:val="single" w:sz="18" w:space="0" w:color="auto"/>
            </w:tcBorders>
          </w:tcPr>
          <w:p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rsidTr="00227E41">
        <w:trPr>
          <w:trHeight w:val="211"/>
          <w:jc w:val="center"/>
        </w:trPr>
        <w:tc>
          <w:tcPr>
            <w:tcW w:w="0" w:type="auto"/>
          </w:tcPr>
          <w:p w:rsidR="003E16DE" w:rsidRPr="00840774" w:rsidRDefault="003E16DE" w:rsidP="003E16DE">
            <w:pPr>
              <w:spacing w:line="240" w:lineRule="auto"/>
            </w:pPr>
            <w:proofErr w:type="spellStart"/>
            <w:r>
              <w:t>k</w:t>
            </w:r>
            <w:r>
              <w:rPr>
                <w:vertAlign w:val="subscript"/>
              </w:rPr>
              <w:t>f</w:t>
            </w:r>
            <w:proofErr w:type="spellEnd"/>
          </w:p>
        </w:tc>
        <w:tc>
          <w:tcPr>
            <w:tcW w:w="0" w:type="auto"/>
          </w:tcPr>
          <w:p w:rsidR="003E16DE" w:rsidRPr="003E16DE" w:rsidRDefault="003E16DE" w:rsidP="003E16DE">
            <w:pPr>
              <w:spacing w:line="240" w:lineRule="auto"/>
              <w:jc w:val="center"/>
              <w:rPr>
                <w:vertAlign w:val="superscript"/>
              </w:rPr>
            </w:pPr>
            <w:r>
              <w:t>4.0 s</w:t>
            </w:r>
            <w:r>
              <w:rPr>
                <w:vertAlign w:val="superscript"/>
              </w:rPr>
              <w:t>-1</w:t>
            </w:r>
          </w:p>
        </w:tc>
        <w:tc>
          <w:tcPr>
            <w:tcW w:w="0" w:type="auto"/>
          </w:tcPr>
          <w:p w:rsidR="003E16DE" w:rsidRDefault="003E16DE" w:rsidP="003E16DE">
            <w:pPr>
              <w:spacing w:line="240" w:lineRule="auto"/>
              <w:jc w:val="center"/>
            </w:pPr>
            <w:r>
              <w:t>2.5 s</w:t>
            </w:r>
            <w:r>
              <w:rPr>
                <w:vertAlign w:val="superscript"/>
              </w:rPr>
              <w:t>-1</w:t>
            </w:r>
          </w:p>
        </w:tc>
      </w:tr>
      <w:tr w:rsidR="003E16DE" w:rsidTr="00227E41">
        <w:trPr>
          <w:trHeight w:val="211"/>
          <w:jc w:val="center"/>
        </w:trPr>
        <w:tc>
          <w:tcPr>
            <w:tcW w:w="0" w:type="auto"/>
          </w:tcPr>
          <w:p w:rsidR="003E16DE" w:rsidRPr="00840774" w:rsidRDefault="003E16DE" w:rsidP="003E16DE">
            <w:pPr>
              <w:spacing w:line="240" w:lineRule="auto"/>
            </w:pPr>
            <w:r>
              <w:t>T</w:t>
            </w:r>
            <w:proofErr w:type="gramStart"/>
            <w:r>
              <w:rPr>
                <w:vertAlign w:val="subscript"/>
              </w:rPr>
              <w:t>1,f</w:t>
            </w:r>
            <w:proofErr w:type="gramEnd"/>
          </w:p>
        </w:tc>
        <w:tc>
          <w:tcPr>
            <w:tcW w:w="0" w:type="auto"/>
          </w:tcPr>
          <w:p w:rsidR="003E16DE" w:rsidRPr="003E16DE" w:rsidRDefault="003E16DE" w:rsidP="003E16DE">
            <w:pPr>
              <w:spacing w:line="240" w:lineRule="auto"/>
              <w:jc w:val="center"/>
              <w:rPr>
                <w:vertAlign w:val="superscript"/>
              </w:rPr>
            </w:pPr>
            <w:r>
              <w:t>0.9 s</w:t>
            </w:r>
          </w:p>
        </w:tc>
        <w:tc>
          <w:tcPr>
            <w:tcW w:w="0" w:type="auto"/>
          </w:tcPr>
          <w:p w:rsidR="003E16DE" w:rsidRDefault="003E16DE" w:rsidP="003E16DE">
            <w:pPr>
              <w:spacing w:line="240" w:lineRule="auto"/>
              <w:jc w:val="center"/>
            </w:pPr>
            <w:r>
              <w:t>1.3 s</w:t>
            </w:r>
          </w:p>
        </w:tc>
      </w:tr>
      <w:tr w:rsidR="003E16DE" w:rsidTr="00227E41">
        <w:trPr>
          <w:trHeight w:val="213"/>
          <w:jc w:val="center"/>
        </w:trPr>
        <w:tc>
          <w:tcPr>
            <w:tcW w:w="0" w:type="auto"/>
          </w:tcPr>
          <w:p w:rsidR="003E16DE" w:rsidRPr="00840774" w:rsidRDefault="003E16DE" w:rsidP="003E16DE">
            <w:pPr>
              <w:spacing w:line="240" w:lineRule="auto"/>
            </w:pPr>
            <w:r>
              <w:t>T</w:t>
            </w:r>
            <w:proofErr w:type="gramStart"/>
            <w:r>
              <w:rPr>
                <w:vertAlign w:val="subscript"/>
              </w:rPr>
              <w:t>1,r</w:t>
            </w:r>
            <w:proofErr w:type="gramEnd"/>
          </w:p>
        </w:tc>
        <w:tc>
          <w:tcPr>
            <w:tcW w:w="0" w:type="auto"/>
          </w:tcPr>
          <w:p w:rsidR="003E16DE" w:rsidRPr="003E16DE" w:rsidRDefault="003E16DE" w:rsidP="003E16DE">
            <w:pPr>
              <w:spacing w:line="240" w:lineRule="auto"/>
              <w:jc w:val="center"/>
              <w:rPr>
                <w:vertAlign w:val="superscript"/>
              </w:rPr>
            </w:pPr>
            <w:r>
              <w:t>1.0 s</w:t>
            </w:r>
          </w:p>
        </w:tc>
        <w:tc>
          <w:tcPr>
            <w:tcW w:w="0" w:type="auto"/>
          </w:tcPr>
          <w:p w:rsidR="003E16DE" w:rsidRDefault="003E16DE" w:rsidP="003E16DE">
            <w:pPr>
              <w:spacing w:line="240" w:lineRule="auto"/>
              <w:jc w:val="center"/>
            </w:pPr>
            <w:r>
              <w:t>1.0 s</w:t>
            </w:r>
          </w:p>
        </w:tc>
      </w:tr>
      <w:tr w:rsidR="003E16DE" w:rsidTr="00227E41">
        <w:trPr>
          <w:trHeight w:val="211"/>
          <w:jc w:val="center"/>
        </w:trPr>
        <w:tc>
          <w:tcPr>
            <w:tcW w:w="0" w:type="auto"/>
          </w:tcPr>
          <w:p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rsidR="003E16DE" w:rsidRDefault="003E16DE" w:rsidP="003E16DE">
            <w:pPr>
              <w:spacing w:line="240" w:lineRule="auto"/>
              <w:jc w:val="center"/>
            </w:pPr>
            <w:r>
              <w:t xml:space="preserve">30 </w:t>
            </w:r>
            <w:proofErr w:type="spellStart"/>
            <w:r>
              <w:t>ms</w:t>
            </w:r>
            <w:proofErr w:type="spellEnd"/>
          </w:p>
        </w:tc>
        <w:tc>
          <w:tcPr>
            <w:tcW w:w="0" w:type="auto"/>
          </w:tcPr>
          <w:p w:rsidR="003E16DE" w:rsidRDefault="003E16DE" w:rsidP="003E16DE">
            <w:pPr>
              <w:spacing w:line="240" w:lineRule="auto"/>
              <w:jc w:val="center"/>
            </w:pPr>
            <w:r>
              <w:t xml:space="preserve">55 </w:t>
            </w:r>
            <w:proofErr w:type="spellStart"/>
            <w:r>
              <w:t>ms</w:t>
            </w:r>
            <w:proofErr w:type="spellEnd"/>
          </w:p>
        </w:tc>
      </w:tr>
      <w:tr w:rsidR="003E16DE" w:rsidTr="00227E41">
        <w:trPr>
          <w:trHeight w:val="66"/>
          <w:jc w:val="center"/>
        </w:trPr>
        <w:tc>
          <w:tcPr>
            <w:tcW w:w="0" w:type="auto"/>
            <w:tcBorders>
              <w:bottom w:val="single" w:sz="18" w:space="0" w:color="auto"/>
            </w:tcBorders>
          </w:tcPr>
          <w:p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rsidR="003E16DE" w:rsidRDefault="003E16DE" w:rsidP="003E16DE">
            <w:pPr>
              <w:spacing w:line="240" w:lineRule="auto"/>
              <w:jc w:val="center"/>
            </w:pPr>
            <w:r>
              <w:t xml:space="preserve">11 </w:t>
            </w:r>
            <w:proofErr w:type="spellStart"/>
            <w:r>
              <w:t>μs</w:t>
            </w:r>
            <w:proofErr w:type="spellEnd"/>
          </w:p>
        </w:tc>
      </w:tr>
    </w:tbl>
    <w:p w:rsidR="00840774" w:rsidRPr="00840774" w:rsidRDefault="00840774" w:rsidP="00840774">
      <w:pPr>
        <w:rPr>
          <w:lang w:eastAsia="en-CA"/>
        </w:rPr>
      </w:pPr>
    </w:p>
    <w:p w:rsidR="00840774" w:rsidRDefault="00840774">
      <w:pPr>
        <w:spacing w:after="0" w:line="240" w:lineRule="auto"/>
        <w:jc w:val="left"/>
        <w:rPr>
          <w:rFonts w:eastAsia="Times New Roman"/>
          <w:b/>
          <w:bCs/>
          <w:lang w:eastAsia="en-CA"/>
        </w:rPr>
      </w:pPr>
      <w:r>
        <w:br w:type="page"/>
      </w:r>
    </w:p>
    <w:p w:rsidR="00272A3E" w:rsidRPr="00B14D48" w:rsidRDefault="00840774" w:rsidP="00840774">
      <w:pPr>
        <w:pStyle w:val="Caption"/>
      </w:pPr>
      <w:bookmarkStart w:id="108" w:name="_Ref493858636"/>
      <w:r>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108"/>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rsidTr="00227E41">
        <w:trPr>
          <w:trHeight w:val="346"/>
        </w:trPr>
        <w:tc>
          <w:tcPr>
            <w:tcW w:w="462" w:type="pct"/>
          </w:tcPr>
          <w:p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rsidTr="00227E41">
        <w:trPr>
          <w:trHeight w:val="364"/>
        </w:trPr>
        <w:tc>
          <w:tcPr>
            <w:tcW w:w="462" w:type="pct"/>
          </w:tcPr>
          <w:p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rsidR="00270DF4" w:rsidRDefault="00270DF4" w:rsidP="00270DF4">
            <w:pPr>
              <w:spacing w:after="0" w:line="240" w:lineRule="auto"/>
              <w:jc w:val="center"/>
            </w:pPr>
            <w:r>
              <w:t>Δ (Hz)</w:t>
            </w:r>
          </w:p>
        </w:tc>
      </w:tr>
      <w:tr w:rsidR="00BE5360" w:rsidTr="00BE5360">
        <w:trPr>
          <w:trHeight w:val="346"/>
        </w:trPr>
        <w:tc>
          <w:tcPr>
            <w:tcW w:w="462" w:type="pct"/>
          </w:tcPr>
          <w:p w:rsidR="00191D4A" w:rsidRDefault="00191D4A" w:rsidP="00270DF4">
            <w:pPr>
              <w:spacing w:after="0" w:line="240" w:lineRule="auto"/>
              <w:jc w:val="left"/>
            </w:pPr>
            <w:r>
              <w:t>1</w:t>
            </w:r>
          </w:p>
        </w:tc>
        <w:tc>
          <w:tcPr>
            <w:tcW w:w="550" w:type="pct"/>
            <w:vMerge w:val="restart"/>
            <w:tcBorders>
              <w:top w:val="single" w:sz="12" w:space="0" w:color="auto"/>
            </w:tcBorders>
          </w:tcPr>
          <w:p w:rsidR="00191D4A" w:rsidRDefault="00191D4A" w:rsidP="00270DF4">
            <w:pPr>
              <w:spacing w:after="0" w:line="240" w:lineRule="auto"/>
              <w:jc w:val="center"/>
            </w:pPr>
          </w:p>
          <w:p w:rsidR="00191D4A" w:rsidRDefault="00191D4A" w:rsidP="00270DF4">
            <w:pPr>
              <w:spacing w:after="0" w:line="240" w:lineRule="auto"/>
              <w:jc w:val="center"/>
            </w:pPr>
          </w:p>
          <w:p w:rsidR="00191D4A" w:rsidRDefault="00191D4A" w:rsidP="00270DF4">
            <w:pPr>
              <w:spacing w:after="0" w:line="240" w:lineRule="auto"/>
              <w:jc w:val="center"/>
            </w:pPr>
          </w:p>
          <w:p w:rsidR="00191D4A" w:rsidRDefault="00191D4A" w:rsidP="00270DF4">
            <w:pPr>
              <w:spacing w:after="0" w:line="240" w:lineRule="auto"/>
              <w:jc w:val="center"/>
            </w:pPr>
          </w:p>
          <w:p w:rsidR="00191D4A" w:rsidRDefault="00191D4A" w:rsidP="00270DF4">
            <w:pPr>
              <w:spacing w:after="0" w:line="240" w:lineRule="auto"/>
              <w:jc w:val="center"/>
            </w:pPr>
          </w:p>
          <w:p w:rsidR="00BE5360" w:rsidRDefault="00BE5360" w:rsidP="00270DF4">
            <w:pPr>
              <w:spacing w:after="0" w:line="240" w:lineRule="auto"/>
              <w:jc w:val="center"/>
            </w:pPr>
          </w:p>
          <w:p w:rsidR="00191D4A" w:rsidRDefault="00191D4A" w:rsidP="00270DF4">
            <w:pPr>
              <w:spacing w:after="0" w:line="240" w:lineRule="auto"/>
              <w:jc w:val="center"/>
            </w:pPr>
            <w:r>
              <w:t>25ms/7°</w:t>
            </w:r>
          </w:p>
        </w:tc>
        <w:tc>
          <w:tcPr>
            <w:tcW w:w="363" w:type="pct"/>
            <w:vMerge w:val="restart"/>
            <w:tcBorders>
              <w:top w:val="single" w:sz="12" w:space="0" w:color="auto"/>
            </w:tcBorders>
          </w:tcPr>
          <w:p w:rsidR="00191D4A" w:rsidRDefault="00191D4A" w:rsidP="00270DF4">
            <w:pPr>
              <w:spacing w:after="0" w:line="240" w:lineRule="auto"/>
              <w:jc w:val="center"/>
            </w:pPr>
          </w:p>
          <w:p w:rsidR="00191D4A" w:rsidRDefault="00191D4A" w:rsidP="00270DF4">
            <w:pPr>
              <w:spacing w:after="0" w:line="240" w:lineRule="auto"/>
              <w:jc w:val="center"/>
            </w:pPr>
          </w:p>
          <w:p w:rsidR="00BE5360" w:rsidRPr="00BE5360" w:rsidRDefault="00BE5360" w:rsidP="00270DF4">
            <w:pPr>
              <w:spacing w:after="0" w:line="240" w:lineRule="auto"/>
              <w:jc w:val="center"/>
              <w:rPr>
                <w:sz w:val="14"/>
                <w:szCs w:val="14"/>
              </w:rPr>
            </w:pPr>
          </w:p>
          <w:p w:rsidR="00191D4A" w:rsidRDefault="00191D4A" w:rsidP="00270DF4">
            <w:pPr>
              <w:spacing w:after="0" w:line="240" w:lineRule="auto"/>
              <w:jc w:val="center"/>
            </w:pPr>
            <w:r>
              <w:t>142°</w:t>
            </w:r>
          </w:p>
        </w:tc>
        <w:tc>
          <w:tcPr>
            <w:tcW w:w="570" w:type="pct"/>
            <w:tcBorders>
              <w:top w:val="single" w:sz="12" w:space="0" w:color="auto"/>
            </w:tcBorders>
          </w:tcPr>
          <w:p w:rsidR="00191D4A" w:rsidRDefault="009D118F" w:rsidP="00270DF4">
            <w:pPr>
              <w:spacing w:after="0" w:line="240" w:lineRule="auto"/>
              <w:jc w:val="center"/>
            </w:pPr>
            <w:r>
              <w:t>432.9</w:t>
            </w:r>
          </w:p>
        </w:tc>
        <w:tc>
          <w:tcPr>
            <w:tcW w:w="550" w:type="pct"/>
            <w:vMerge w:val="restart"/>
            <w:tcBorders>
              <w:top w:val="single" w:sz="12" w:space="0" w:color="auto"/>
            </w:tcBorders>
          </w:tcPr>
          <w:p w:rsidR="00191D4A" w:rsidRDefault="00191D4A" w:rsidP="00270DF4">
            <w:pPr>
              <w:spacing w:after="0" w:line="240" w:lineRule="auto"/>
              <w:jc w:val="center"/>
            </w:pPr>
          </w:p>
          <w:p w:rsidR="00191D4A" w:rsidRDefault="00191D4A" w:rsidP="00270DF4">
            <w:pPr>
              <w:spacing w:after="0" w:line="240" w:lineRule="auto"/>
              <w:jc w:val="center"/>
            </w:pPr>
          </w:p>
          <w:p w:rsidR="00191D4A" w:rsidRDefault="00191D4A" w:rsidP="00270DF4">
            <w:pPr>
              <w:spacing w:after="0" w:line="240" w:lineRule="auto"/>
              <w:jc w:val="center"/>
            </w:pPr>
          </w:p>
          <w:p w:rsidR="00191D4A" w:rsidRDefault="00191D4A" w:rsidP="00270DF4">
            <w:pPr>
              <w:spacing w:after="0" w:line="240" w:lineRule="auto"/>
              <w:jc w:val="center"/>
            </w:pPr>
          </w:p>
          <w:p w:rsidR="00191D4A" w:rsidRDefault="00191D4A" w:rsidP="00270DF4">
            <w:pPr>
              <w:spacing w:after="0" w:line="240" w:lineRule="auto"/>
              <w:jc w:val="center"/>
            </w:pPr>
          </w:p>
          <w:p w:rsidR="00BE5360" w:rsidRDefault="00BE5360" w:rsidP="00270DF4">
            <w:pPr>
              <w:spacing w:after="0" w:line="240" w:lineRule="auto"/>
              <w:jc w:val="center"/>
            </w:pPr>
          </w:p>
          <w:p w:rsidR="00191D4A" w:rsidRDefault="00191D4A" w:rsidP="00270DF4">
            <w:pPr>
              <w:spacing w:after="0" w:line="240" w:lineRule="auto"/>
              <w:jc w:val="center"/>
            </w:pPr>
            <w:r>
              <w:t>25ms/7°</w:t>
            </w:r>
          </w:p>
        </w:tc>
        <w:tc>
          <w:tcPr>
            <w:tcW w:w="408" w:type="pct"/>
            <w:tcBorders>
              <w:top w:val="single" w:sz="12" w:space="0" w:color="auto"/>
            </w:tcBorders>
          </w:tcPr>
          <w:p w:rsidR="00191D4A" w:rsidRDefault="00DF0B58" w:rsidP="00270DF4">
            <w:pPr>
              <w:spacing w:after="0" w:line="240" w:lineRule="auto"/>
              <w:jc w:val="center"/>
            </w:pPr>
            <w:r>
              <w:t>200.0</w:t>
            </w:r>
          </w:p>
        </w:tc>
        <w:tc>
          <w:tcPr>
            <w:tcW w:w="570" w:type="pct"/>
            <w:tcBorders>
              <w:top w:val="single" w:sz="12" w:space="0" w:color="auto"/>
            </w:tcBorders>
          </w:tcPr>
          <w:p w:rsidR="00191D4A" w:rsidRDefault="00DF0B58" w:rsidP="00270DF4">
            <w:pPr>
              <w:spacing w:after="0" w:line="240" w:lineRule="auto"/>
              <w:jc w:val="center"/>
            </w:pPr>
            <w:r>
              <w:t>300.0</w:t>
            </w:r>
          </w:p>
        </w:tc>
        <w:tc>
          <w:tcPr>
            <w:tcW w:w="550" w:type="pct"/>
            <w:vMerge w:val="restart"/>
            <w:tcBorders>
              <w:top w:val="single" w:sz="12" w:space="0" w:color="auto"/>
            </w:tcBorders>
          </w:tcPr>
          <w:p w:rsidR="00191D4A" w:rsidRDefault="00191D4A" w:rsidP="00270DF4">
            <w:pPr>
              <w:spacing w:after="0" w:line="240" w:lineRule="auto"/>
              <w:jc w:val="center"/>
            </w:pPr>
          </w:p>
          <w:p w:rsidR="00191D4A" w:rsidRDefault="00191D4A" w:rsidP="00270DF4">
            <w:pPr>
              <w:spacing w:after="0" w:line="240" w:lineRule="auto"/>
              <w:jc w:val="center"/>
            </w:pPr>
          </w:p>
          <w:p w:rsidR="00191D4A" w:rsidRDefault="00191D4A" w:rsidP="00270DF4">
            <w:pPr>
              <w:spacing w:after="0" w:line="240" w:lineRule="auto"/>
              <w:jc w:val="center"/>
            </w:pPr>
          </w:p>
          <w:p w:rsidR="00191D4A" w:rsidRDefault="00191D4A" w:rsidP="00270DF4">
            <w:pPr>
              <w:spacing w:after="0" w:line="240" w:lineRule="auto"/>
              <w:jc w:val="center"/>
            </w:pPr>
          </w:p>
          <w:p w:rsidR="00191D4A" w:rsidRDefault="00191D4A" w:rsidP="00270DF4">
            <w:pPr>
              <w:spacing w:after="0" w:line="240" w:lineRule="auto"/>
              <w:jc w:val="center"/>
            </w:pPr>
          </w:p>
          <w:p w:rsidR="00BE5360" w:rsidRDefault="00BE5360" w:rsidP="00270DF4">
            <w:pPr>
              <w:spacing w:after="0" w:line="240" w:lineRule="auto"/>
              <w:jc w:val="center"/>
            </w:pPr>
          </w:p>
          <w:p w:rsidR="00191D4A" w:rsidRDefault="00191D4A" w:rsidP="00270DF4">
            <w:pPr>
              <w:spacing w:after="0" w:line="240" w:lineRule="auto"/>
              <w:jc w:val="center"/>
            </w:pPr>
            <w:r>
              <w:t>25ms/7°</w:t>
            </w:r>
          </w:p>
        </w:tc>
        <w:tc>
          <w:tcPr>
            <w:tcW w:w="408" w:type="pct"/>
            <w:tcBorders>
              <w:top w:val="single" w:sz="12" w:space="0" w:color="auto"/>
            </w:tcBorders>
          </w:tcPr>
          <w:p w:rsidR="00191D4A" w:rsidRDefault="00DF0B58" w:rsidP="00270DF4">
            <w:pPr>
              <w:spacing w:after="0" w:line="240" w:lineRule="auto"/>
              <w:jc w:val="center"/>
            </w:pPr>
            <w:r>
              <w:t>200.0</w:t>
            </w:r>
          </w:p>
        </w:tc>
        <w:tc>
          <w:tcPr>
            <w:tcW w:w="570" w:type="pct"/>
            <w:tcBorders>
              <w:top w:val="single" w:sz="12" w:space="0" w:color="auto"/>
            </w:tcBorders>
          </w:tcPr>
          <w:p w:rsidR="00191D4A" w:rsidRDefault="00BE5360" w:rsidP="00270DF4">
            <w:pPr>
              <w:spacing w:after="0" w:line="240" w:lineRule="auto"/>
              <w:jc w:val="center"/>
            </w:pPr>
            <w:r>
              <w:t>300.0</w:t>
            </w:r>
          </w:p>
        </w:tc>
      </w:tr>
      <w:tr w:rsidR="00BE5360" w:rsidTr="00BE5360">
        <w:trPr>
          <w:trHeight w:val="364"/>
        </w:trPr>
        <w:tc>
          <w:tcPr>
            <w:tcW w:w="462" w:type="pct"/>
          </w:tcPr>
          <w:p w:rsidR="00191D4A" w:rsidRDefault="00191D4A" w:rsidP="00270DF4">
            <w:pPr>
              <w:spacing w:after="0" w:line="240" w:lineRule="auto"/>
              <w:jc w:val="left"/>
            </w:pPr>
            <w:r>
              <w:t>2</w:t>
            </w:r>
          </w:p>
        </w:tc>
        <w:tc>
          <w:tcPr>
            <w:tcW w:w="550" w:type="pct"/>
            <w:vMerge/>
          </w:tcPr>
          <w:p w:rsidR="00191D4A" w:rsidRDefault="00191D4A" w:rsidP="00270DF4">
            <w:pPr>
              <w:spacing w:after="0" w:line="240" w:lineRule="auto"/>
              <w:jc w:val="center"/>
            </w:pPr>
          </w:p>
        </w:tc>
        <w:tc>
          <w:tcPr>
            <w:tcW w:w="363" w:type="pct"/>
            <w:vMerge/>
          </w:tcPr>
          <w:p w:rsidR="00191D4A" w:rsidRDefault="00191D4A" w:rsidP="00270DF4">
            <w:pPr>
              <w:spacing w:after="0" w:line="240" w:lineRule="auto"/>
              <w:jc w:val="center"/>
            </w:pPr>
          </w:p>
        </w:tc>
        <w:tc>
          <w:tcPr>
            <w:tcW w:w="570" w:type="pct"/>
          </w:tcPr>
          <w:p w:rsidR="00191D4A" w:rsidRDefault="009D118F" w:rsidP="00270DF4">
            <w:pPr>
              <w:spacing w:after="0" w:line="240" w:lineRule="auto"/>
              <w:jc w:val="center"/>
            </w:pPr>
            <w:r>
              <w:t>1 087.5</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250.0</w:t>
            </w:r>
          </w:p>
        </w:tc>
        <w:tc>
          <w:tcPr>
            <w:tcW w:w="570" w:type="pct"/>
          </w:tcPr>
          <w:p w:rsidR="00191D4A" w:rsidRDefault="00DF0B58" w:rsidP="00270DF4">
            <w:pPr>
              <w:spacing w:after="0" w:line="240" w:lineRule="auto"/>
              <w:jc w:val="center"/>
            </w:pPr>
            <w:r>
              <w:t>1 903.9</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250.0</w:t>
            </w:r>
          </w:p>
        </w:tc>
        <w:tc>
          <w:tcPr>
            <w:tcW w:w="570" w:type="pct"/>
          </w:tcPr>
          <w:p w:rsidR="00191D4A" w:rsidRDefault="00BE5360" w:rsidP="00270DF4">
            <w:pPr>
              <w:spacing w:after="0" w:line="240" w:lineRule="auto"/>
              <w:jc w:val="center"/>
            </w:pPr>
            <w:r>
              <w:t>1609.5</w:t>
            </w:r>
          </w:p>
        </w:tc>
      </w:tr>
      <w:tr w:rsidR="00BE5360" w:rsidTr="00BE5360">
        <w:trPr>
          <w:trHeight w:val="346"/>
        </w:trPr>
        <w:tc>
          <w:tcPr>
            <w:tcW w:w="462" w:type="pct"/>
          </w:tcPr>
          <w:p w:rsidR="00191D4A" w:rsidRDefault="00191D4A" w:rsidP="00270DF4">
            <w:pPr>
              <w:spacing w:after="0" w:line="240" w:lineRule="auto"/>
              <w:jc w:val="left"/>
            </w:pPr>
            <w:r>
              <w:t>3</w:t>
            </w:r>
          </w:p>
        </w:tc>
        <w:tc>
          <w:tcPr>
            <w:tcW w:w="550" w:type="pct"/>
            <w:vMerge/>
          </w:tcPr>
          <w:p w:rsidR="00191D4A" w:rsidRDefault="00191D4A" w:rsidP="00270DF4">
            <w:pPr>
              <w:spacing w:after="0" w:line="240" w:lineRule="auto"/>
              <w:jc w:val="center"/>
            </w:pPr>
          </w:p>
        </w:tc>
        <w:tc>
          <w:tcPr>
            <w:tcW w:w="363" w:type="pct"/>
            <w:vMerge/>
          </w:tcPr>
          <w:p w:rsidR="00191D4A" w:rsidRDefault="00191D4A" w:rsidP="00270DF4">
            <w:pPr>
              <w:spacing w:after="0" w:line="240" w:lineRule="auto"/>
              <w:jc w:val="center"/>
            </w:pPr>
          </w:p>
        </w:tc>
        <w:tc>
          <w:tcPr>
            <w:tcW w:w="570" w:type="pct"/>
          </w:tcPr>
          <w:p w:rsidR="00191D4A" w:rsidRDefault="009D118F" w:rsidP="00270DF4">
            <w:pPr>
              <w:spacing w:after="0" w:line="240" w:lineRule="auto"/>
              <w:jc w:val="center"/>
            </w:pPr>
            <w:r>
              <w:t>2 731.6</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700.0</w:t>
            </w:r>
          </w:p>
        </w:tc>
        <w:tc>
          <w:tcPr>
            <w:tcW w:w="570" w:type="pct"/>
          </w:tcPr>
          <w:p w:rsidR="00191D4A" w:rsidRDefault="00DF0B58" w:rsidP="00270DF4">
            <w:pPr>
              <w:spacing w:after="0" w:line="240" w:lineRule="auto"/>
              <w:jc w:val="center"/>
            </w:pPr>
            <w:r>
              <w:t>1 609.5</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700.0</w:t>
            </w:r>
          </w:p>
        </w:tc>
        <w:tc>
          <w:tcPr>
            <w:tcW w:w="570" w:type="pct"/>
          </w:tcPr>
          <w:p w:rsidR="00191D4A" w:rsidRDefault="00BE5360" w:rsidP="00270DF4">
            <w:pPr>
              <w:spacing w:after="0" w:line="240" w:lineRule="auto"/>
              <w:jc w:val="center"/>
            </w:pPr>
            <w:r>
              <w:t>1609.5</w:t>
            </w:r>
          </w:p>
        </w:tc>
      </w:tr>
      <w:tr w:rsidR="00BE5360" w:rsidTr="00BE5360">
        <w:trPr>
          <w:trHeight w:val="364"/>
        </w:trPr>
        <w:tc>
          <w:tcPr>
            <w:tcW w:w="462" w:type="pct"/>
          </w:tcPr>
          <w:p w:rsidR="00191D4A" w:rsidRDefault="00191D4A" w:rsidP="00270DF4">
            <w:pPr>
              <w:spacing w:after="0" w:line="240" w:lineRule="auto"/>
              <w:jc w:val="left"/>
            </w:pPr>
            <w:r>
              <w:t>4</w:t>
            </w:r>
          </w:p>
        </w:tc>
        <w:tc>
          <w:tcPr>
            <w:tcW w:w="550" w:type="pct"/>
            <w:vMerge/>
          </w:tcPr>
          <w:p w:rsidR="00191D4A" w:rsidRDefault="00191D4A" w:rsidP="00270DF4">
            <w:pPr>
              <w:spacing w:after="0" w:line="240" w:lineRule="auto"/>
              <w:jc w:val="center"/>
            </w:pPr>
          </w:p>
        </w:tc>
        <w:tc>
          <w:tcPr>
            <w:tcW w:w="363" w:type="pct"/>
            <w:vMerge/>
          </w:tcPr>
          <w:p w:rsidR="00191D4A" w:rsidRDefault="00191D4A" w:rsidP="00270DF4">
            <w:pPr>
              <w:spacing w:after="0" w:line="240" w:lineRule="auto"/>
              <w:jc w:val="center"/>
            </w:pPr>
          </w:p>
        </w:tc>
        <w:tc>
          <w:tcPr>
            <w:tcW w:w="570" w:type="pct"/>
          </w:tcPr>
          <w:p w:rsidR="00191D4A" w:rsidRDefault="009D118F" w:rsidP="00270DF4">
            <w:pPr>
              <w:spacing w:after="0" w:line="240" w:lineRule="auto"/>
              <w:jc w:val="center"/>
            </w:pPr>
            <w:r>
              <w:t>6 861.6</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700.0</w:t>
            </w:r>
          </w:p>
        </w:tc>
        <w:tc>
          <w:tcPr>
            <w:tcW w:w="570" w:type="pct"/>
          </w:tcPr>
          <w:p w:rsidR="00191D4A" w:rsidRDefault="00DF0B58" w:rsidP="00270DF4">
            <w:pPr>
              <w:spacing w:after="0" w:line="240" w:lineRule="auto"/>
              <w:jc w:val="center"/>
            </w:pPr>
            <w:r>
              <w:t>12 083.6</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700.0</w:t>
            </w:r>
          </w:p>
        </w:tc>
        <w:tc>
          <w:tcPr>
            <w:tcW w:w="570" w:type="pct"/>
          </w:tcPr>
          <w:p w:rsidR="00191D4A" w:rsidRDefault="00BE5360" w:rsidP="00270DF4">
            <w:pPr>
              <w:spacing w:after="0" w:line="240" w:lineRule="auto"/>
              <w:jc w:val="center"/>
            </w:pPr>
            <w:r>
              <w:t>12 083.6</w:t>
            </w:r>
          </w:p>
        </w:tc>
      </w:tr>
      <w:tr w:rsidR="00BE5360" w:rsidTr="00BE5360">
        <w:trPr>
          <w:trHeight w:val="346"/>
        </w:trPr>
        <w:tc>
          <w:tcPr>
            <w:tcW w:w="462" w:type="pct"/>
          </w:tcPr>
          <w:p w:rsidR="00191D4A" w:rsidRDefault="00191D4A" w:rsidP="00270DF4">
            <w:pPr>
              <w:spacing w:after="0" w:line="240" w:lineRule="auto"/>
              <w:jc w:val="left"/>
            </w:pPr>
            <w:r>
              <w:t>5</w:t>
            </w:r>
          </w:p>
        </w:tc>
        <w:tc>
          <w:tcPr>
            <w:tcW w:w="550" w:type="pct"/>
            <w:vMerge/>
          </w:tcPr>
          <w:p w:rsidR="00191D4A" w:rsidRDefault="00191D4A" w:rsidP="00270DF4">
            <w:pPr>
              <w:spacing w:after="0" w:line="240" w:lineRule="auto"/>
              <w:jc w:val="center"/>
            </w:pPr>
          </w:p>
        </w:tc>
        <w:tc>
          <w:tcPr>
            <w:tcW w:w="363" w:type="pct"/>
            <w:vMerge/>
            <w:tcBorders>
              <w:bottom w:val="single" w:sz="12" w:space="0" w:color="auto"/>
            </w:tcBorders>
          </w:tcPr>
          <w:p w:rsidR="00191D4A" w:rsidRDefault="00191D4A" w:rsidP="00270DF4">
            <w:pPr>
              <w:spacing w:after="0" w:line="240" w:lineRule="auto"/>
              <w:jc w:val="center"/>
            </w:pPr>
          </w:p>
        </w:tc>
        <w:tc>
          <w:tcPr>
            <w:tcW w:w="570" w:type="pct"/>
            <w:tcBorders>
              <w:bottom w:val="single" w:sz="12" w:space="0" w:color="auto"/>
            </w:tcBorders>
          </w:tcPr>
          <w:p w:rsidR="00191D4A" w:rsidRDefault="009D118F" w:rsidP="00270DF4">
            <w:pPr>
              <w:spacing w:after="0" w:line="240" w:lineRule="auto"/>
              <w:jc w:val="center"/>
            </w:pPr>
            <w:r>
              <w:t xml:space="preserve">17 235.5 </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700.0</w:t>
            </w:r>
          </w:p>
        </w:tc>
        <w:tc>
          <w:tcPr>
            <w:tcW w:w="570" w:type="pct"/>
          </w:tcPr>
          <w:p w:rsidR="00191D4A" w:rsidRDefault="00DF0B58" w:rsidP="00270DF4">
            <w:pPr>
              <w:spacing w:after="0" w:line="240" w:lineRule="auto"/>
              <w:jc w:val="center"/>
            </w:pPr>
            <w:r>
              <w:t>1 903.9</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700.0</w:t>
            </w:r>
          </w:p>
        </w:tc>
        <w:tc>
          <w:tcPr>
            <w:tcW w:w="570" w:type="pct"/>
          </w:tcPr>
          <w:p w:rsidR="00191D4A" w:rsidRDefault="00BE5360" w:rsidP="00270DF4">
            <w:pPr>
              <w:spacing w:after="0" w:line="240" w:lineRule="auto"/>
              <w:jc w:val="center"/>
            </w:pPr>
            <w:r>
              <w:t>2 252.2</w:t>
            </w:r>
          </w:p>
        </w:tc>
      </w:tr>
      <w:tr w:rsidR="00BE5360" w:rsidTr="00BE5360">
        <w:trPr>
          <w:trHeight w:val="346"/>
        </w:trPr>
        <w:tc>
          <w:tcPr>
            <w:tcW w:w="462" w:type="pct"/>
          </w:tcPr>
          <w:p w:rsidR="00191D4A" w:rsidRDefault="00191D4A" w:rsidP="00270DF4">
            <w:pPr>
              <w:spacing w:after="0" w:line="240" w:lineRule="auto"/>
              <w:jc w:val="left"/>
            </w:pPr>
            <w:r>
              <w:t>6</w:t>
            </w:r>
          </w:p>
        </w:tc>
        <w:tc>
          <w:tcPr>
            <w:tcW w:w="550" w:type="pct"/>
            <w:vMerge/>
          </w:tcPr>
          <w:p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rsidR="00191D4A" w:rsidRDefault="00191D4A" w:rsidP="00270DF4">
            <w:pPr>
              <w:spacing w:after="0" w:line="240" w:lineRule="auto"/>
              <w:jc w:val="center"/>
            </w:pPr>
          </w:p>
          <w:p w:rsidR="00191D4A" w:rsidRDefault="00191D4A" w:rsidP="00270DF4">
            <w:pPr>
              <w:spacing w:after="0" w:line="240" w:lineRule="auto"/>
              <w:jc w:val="center"/>
            </w:pPr>
          </w:p>
          <w:p w:rsidR="00BE5360" w:rsidRDefault="00BE5360" w:rsidP="00270DF4">
            <w:pPr>
              <w:spacing w:after="0" w:line="240" w:lineRule="auto"/>
              <w:jc w:val="center"/>
            </w:pPr>
          </w:p>
          <w:p w:rsidR="00191D4A" w:rsidRDefault="00191D4A" w:rsidP="00270DF4">
            <w:pPr>
              <w:spacing w:after="0" w:line="240" w:lineRule="auto"/>
              <w:jc w:val="center"/>
            </w:pPr>
            <w:r>
              <w:t>426°</w:t>
            </w:r>
          </w:p>
        </w:tc>
        <w:tc>
          <w:tcPr>
            <w:tcW w:w="570" w:type="pct"/>
            <w:tcBorders>
              <w:top w:val="single" w:sz="12" w:space="0" w:color="auto"/>
            </w:tcBorders>
          </w:tcPr>
          <w:p w:rsidR="00191D4A" w:rsidRDefault="009D118F" w:rsidP="00270DF4">
            <w:pPr>
              <w:spacing w:after="0" w:line="240" w:lineRule="auto"/>
              <w:jc w:val="center"/>
            </w:pPr>
            <w:r>
              <w:t>432.9</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250.0</w:t>
            </w:r>
          </w:p>
        </w:tc>
        <w:tc>
          <w:tcPr>
            <w:tcW w:w="570" w:type="pct"/>
          </w:tcPr>
          <w:p w:rsidR="00191D4A" w:rsidRDefault="00DF0B58" w:rsidP="00270DF4">
            <w:pPr>
              <w:spacing w:after="0" w:line="240" w:lineRule="auto"/>
              <w:jc w:val="center"/>
            </w:pPr>
            <w:r>
              <w:t>2 252.2</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200.0</w:t>
            </w:r>
          </w:p>
        </w:tc>
        <w:tc>
          <w:tcPr>
            <w:tcW w:w="570" w:type="pct"/>
          </w:tcPr>
          <w:p w:rsidR="00191D4A" w:rsidRDefault="00BE5360" w:rsidP="00270DF4">
            <w:pPr>
              <w:spacing w:after="0" w:line="240" w:lineRule="auto"/>
              <w:jc w:val="center"/>
            </w:pPr>
            <w:r>
              <w:t>1 903.9</w:t>
            </w:r>
          </w:p>
        </w:tc>
      </w:tr>
      <w:tr w:rsidR="00BE5360" w:rsidTr="00BE5360">
        <w:trPr>
          <w:trHeight w:val="364"/>
        </w:trPr>
        <w:tc>
          <w:tcPr>
            <w:tcW w:w="462" w:type="pct"/>
          </w:tcPr>
          <w:p w:rsidR="00191D4A" w:rsidRDefault="00191D4A" w:rsidP="00270DF4">
            <w:pPr>
              <w:spacing w:after="0" w:line="240" w:lineRule="auto"/>
              <w:jc w:val="left"/>
            </w:pPr>
            <w:r>
              <w:t>7</w:t>
            </w:r>
          </w:p>
        </w:tc>
        <w:tc>
          <w:tcPr>
            <w:tcW w:w="550" w:type="pct"/>
            <w:vMerge/>
          </w:tcPr>
          <w:p w:rsidR="00191D4A" w:rsidRDefault="00191D4A" w:rsidP="00270DF4">
            <w:pPr>
              <w:spacing w:after="0" w:line="240" w:lineRule="auto"/>
              <w:jc w:val="center"/>
            </w:pPr>
          </w:p>
        </w:tc>
        <w:tc>
          <w:tcPr>
            <w:tcW w:w="363" w:type="pct"/>
            <w:vMerge/>
            <w:tcBorders>
              <w:bottom w:val="single" w:sz="24" w:space="0" w:color="auto"/>
            </w:tcBorders>
          </w:tcPr>
          <w:p w:rsidR="00191D4A" w:rsidRDefault="00191D4A" w:rsidP="00270DF4">
            <w:pPr>
              <w:spacing w:after="0" w:line="240" w:lineRule="auto"/>
              <w:jc w:val="center"/>
            </w:pPr>
          </w:p>
        </w:tc>
        <w:tc>
          <w:tcPr>
            <w:tcW w:w="570" w:type="pct"/>
          </w:tcPr>
          <w:p w:rsidR="00191D4A" w:rsidRDefault="009D118F" w:rsidP="00270DF4">
            <w:pPr>
              <w:spacing w:after="0" w:line="240" w:lineRule="auto"/>
              <w:jc w:val="center"/>
            </w:pPr>
            <w:r>
              <w:t>1 087.5</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150.0</w:t>
            </w:r>
          </w:p>
        </w:tc>
        <w:tc>
          <w:tcPr>
            <w:tcW w:w="570" w:type="pct"/>
          </w:tcPr>
          <w:p w:rsidR="00191D4A" w:rsidRDefault="00DF0B58" w:rsidP="00270DF4">
            <w:pPr>
              <w:spacing w:after="0" w:line="240" w:lineRule="auto"/>
              <w:jc w:val="center"/>
            </w:pPr>
            <w:r>
              <w:t>300.0</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650.0</w:t>
            </w:r>
          </w:p>
        </w:tc>
        <w:tc>
          <w:tcPr>
            <w:tcW w:w="570" w:type="pct"/>
          </w:tcPr>
          <w:p w:rsidR="00191D4A" w:rsidRDefault="00BE5360" w:rsidP="00270DF4">
            <w:pPr>
              <w:spacing w:after="0" w:line="240" w:lineRule="auto"/>
              <w:jc w:val="center"/>
            </w:pPr>
            <w:r>
              <w:t>300.0</w:t>
            </w:r>
          </w:p>
        </w:tc>
      </w:tr>
      <w:tr w:rsidR="00BE5360" w:rsidTr="00BE5360">
        <w:trPr>
          <w:trHeight w:val="346"/>
        </w:trPr>
        <w:tc>
          <w:tcPr>
            <w:tcW w:w="462" w:type="pct"/>
          </w:tcPr>
          <w:p w:rsidR="00191D4A" w:rsidRDefault="00191D4A" w:rsidP="00270DF4">
            <w:pPr>
              <w:spacing w:after="0" w:line="240" w:lineRule="auto"/>
              <w:jc w:val="left"/>
            </w:pPr>
            <w:r>
              <w:t>8</w:t>
            </w:r>
          </w:p>
        </w:tc>
        <w:tc>
          <w:tcPr>
            <w:tcW w:w="550" w:type="pct"/>
            <w:vMerge/>
          </w:tcPr>
          <w:p w:rsidR="00191D4A" w:rsidRDefault="00191D4A" w:rsidP="00270DF4">
            <w:pPr>
              <w:spacing w:after="0" w:line="240" w:lineRule="auto"/>
              <w:jc w:val="center"/>
            </w:pPr>
          </w:p>
        </w:tc>
        <w:tc>
          <w:tcPr>
            <w:tcW w:w="363" w:type="pct"/>
            <w:vMerge/>
            <w:tcBorders>
              <w:bottom w:val="single" w:sz="24" w:space="0" w:color="auto"/>
            </w:tcBorders>
          </w:tcPr>
          <w:p w:rsidR="00191D4A" w:rsidRDefault="00191D4A" w:rsidP="00270DF4">
            <w:pPr>
              <w:spacing w:after="0" w:line="240" w:lineRule="auto"/>
              <w:jc w:val="center"/>
            </w:pPr>
          </w:p>
        </w:tc>
        <w:tc>
          <w:tcPr>
            <w:tcW w:w="570" w:type="pct"/>
          </w:tcPr>
          <w:p w:rsidR="00191D4A" w:rsidRDefault="009D118F" w:rsidP="00270DF4">
            <w:pPr>
              <w:spacing w:after="0" w:line="240" w:lineRule="auto"/>
              <w:jc w:val="center"/>
            </w:pPr>
            <w:r>
              <w:t>2 731.6</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700.0</w:t>
            </w:r>
          </w:p>
        </w:tc>
        <w:tc>
          <w:tcPr>
            <w:tcW w:w="570" w:type="pct"/>
          </w:tcPr>
          <w:p w:rsidR="00191D4A" w:rsidRDefault="00DF0B58" w:rsidP="00270DF4">
            <w:pPr>
              <w:spacing w:after="0" w:line="240" w:lineRule="auto"/>
              <w:jc w:val="center"/>
            </w:pPr>
            <w:r>
              <w:t>1 360.6</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200.0</w:t>
            </w:r>
          </w:p>
        </w:tc>
        <w:tc>
          <w:tcPr>
            <w:tcW w:w="570" w:type="pct"/>
          </w:tcPr>
          <w:p w:rsidR="00191D4A" w:rsidRDefault="00BE5360" w:rsidP="00270DF4">
            <w:pPr>
              <w:spacing w:after="0" w:line="240" w:lineRule="auto"/>
              <w:jc w:val="center"/>
            </w:pPr>
            <w:r>
              <w:t>1 360.6</w:t>
            </w:r>
          </w:p>
        </w:tc>
      </w:tr>
      <w:tr w:rsidR="00BE5360" w:rsidTr="00BE5360">
        <w:trPr>
          <w:trHeight w:val="364"/>
        </w:trPr>
        <w:tc>
          <w:tcPr>
            <w:tcW w:w="462" w:type="pct"/>
          </w:tcPr>
          <w:p w:rsidR="00191D4A" w:rsidRDefault="00191D4A" w:rsidP="00270DF4">
            <w:pPr>
              <w:spacing w:after="0" w:line="240" w:lineRule="auto"/>
              <w:jc w:val="left"/>
            </w:pPr>
            <w:r>
              <w:t>9</w:t>
            </w:r>
          </w:p>
        </w:tc>
        <w:tc>
          <w:tcPr>
            <w:tcW w:w="550" w:type="pct"/>
            <w:vMerge/>
          </w:tcPr>
          <w:p w:rsidR="00191D4A" w:rsidRDefault="00191D4A" w:rsidP="00270DF4">
            <w:pPr>
              <w:spacing w:after="0" w:line="240" w:lineRule="auto"/>
              <w:jc w:val="center"/>
            </w:pPr>
          </w:p>
        </w:tc>
        <w:tc>
          <w:tcPr>
            <w:tcW w:w="363" w:type="pct"/>
            <w:vMerge/>
            <w:tcBorders>
              <w:bottom w:val="single" w:sz="24" w:space="0" w:color="auto"/>
            </w:tcBorders>
          </w:tcPr>
          <w:p w:rsidR="00191D4A" w:rsidRDefault="00191D4A" w:rsidP="00270DF4">
            <w:pPr>
              <w:spacing w:after="0" w:line="240" w:lineRule="auto"/>
              <w:jc w:val="center"/>
            </w:pPr>
          </w:p>
        </w:tc>
        <w:tc>
          <w:tcPr>
            <w:tcW w:w="570" w:type="pct"/>
          </w:tcPr>
          <w:p w:rsidR="00191D4A" w:rsidRDefault="009D118F" w:rsidP="00270DF4">
            <w:pPr>
              <w:spacing w:after="0" w:line="240" w:lineRule="auto"/>
              <w:jc w:val="center"/>
            </w:pPr>
            <w:r>
              <w:t>6 861.6</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200.0</w:t>
            </w:r>
          </w:p>
        </w:tc>
        <w:tc>
          <w:tcPr>
            <w:tcW w:w="570" w:type="pct"/>
          </w:tcPr>
          <w:p w:rsidR="00191D4A" w:rsidRDefault="00DF0B58" w:rsidP="00270DF4">
            <w:pPr>
              <w:spacing w:after="0" w:line="240" w:lineRule="auto"/>
              <w:jc w:val="center"/>
            </w:pPr>
            <w:r>
              <w:t>1 609.5</w:t>
            </w:r>
          </w:p>
        </w:tc>
        <w:tc>
          <w:tcPr>
            <w:tcW w:w="550" w:type="pct"/>
            <w:vMerge/>
          </w:tcPr>
          <w:p w:rsidR="00191D4A" w:rsidRDefault="00191D4A" w:rsidP="00270DF4">
            <w:pPr>
              <w:spacing w:after="0" w:line="240" w:lineRule="auto"/>
              <w:jc w:val="center"/>
            </w:pPr>
          </w:p>
        </w:tc>
        <w:tc>
          <w:tcPr>
            <w:tcW w:w="408" w:type="pct"/>
          </w:tcPr>
          <w:p w:rsidR="00191D4A" w:rsidRDefault="00DF0B58" w:rsidP="00270DF4">
            <w:pPr>
              <w:spacing w:after="0" w:line="240" w:lineRule="auto"/>
              <w:jc w:val="center"/>
            </w:pPr>
            <w:r>
              <w:t>700.0</w:t>
            </w:r>
          </w:p>
        </w:tc>
        <w:tc>
          <w:tcPr>
            <w:tcW w:w="570" w:type="pct"/>
          </w:tcPr>
          <w:p w:rsidR="00191D4A" w:rsidRDefault="00BE5360" w:rsidP="00270DF4">
            <w:pPr>
              <w:spacing w:after="0" w:line="240" w:lineRule="auto"/>
              <w:jc w:val="center"/>
            </w:pPr>
            <w:r>
              <w:t>1 903.9</w:t>
            </w:r>
          </w:p>
        </w:tc>
      </w:tr>
      <w:tr w:rsidR="00BE5360" w:rsidTr="00227E41">
        <w:trPr>
          <w:trHeight w:val="364"/>
        </w:trPr>
        <w:tc>
          <w:tcPr>
            <w:tcW w:w="462" w:type="pct"/>
          </w:tcPr>
          <w:p w:rsidR="00191D4A" w:rsidRDefault="00191D4A" w:rsidP="00270DF4">
            <w:pPr>
              <w:spacing w:after="0" w:line="240" w:lineRule="auto"/>
              <w:jc w:val="left"/>
            </w:pPr>
            <w:r>
              <w:t>10</w:t>
            </w:r>
          </w:p>
        </w:tc>
        <w:tc>
          <w:tcPr>
            <w:tcW w:w="550" w:type="pct"/>
            <w:vMerge/>
            <w:tcBorders>
              <w:bottom w:val="single" w:sz="18" w:space="0" w:color="auto"/>
            </w:tcBorders>
          </w:tcPr>
          <w:p w:rsidR="00191D4A" w:rsidRDefault="00191D4A" w:rsidP="00270DF4">
            <w:pPr>
              <w:spacing w:after="0" w:line="240" w:lineRule="auto"/>
              <w:jc w:val="center"/>
            </w:pPr>
          </w:p>
        </w:tc>
        <w:tc>
          <w:tcPr>
            <w:tcW w:w="363" w:type="pct"/>
            <w:vMerge/>
            <w:tcBorders>
              <w:bottom w:val="single" w:sz="18" w:space="0" w:color="auto"/>
            </w:tcBorders>
          </w:tcPr>
          <w:p w:rsidR="00191D4A" w:rsidRDefault="00191D4A" w:rsidP="00270DF4">
            <w:pPr>
              <w:spacing w:after="0" w:line="240" w:lineRule="auto"/>
              <w:jc w:val="center"/>
            </w:pPr>
          </w:p>
        </w:tc>
        <w:tc>
          <w:tcPr>
            <w:tcW w:w="570" w:type="pct"/>
            <w:tcBorders>
              <w:bottom w:val="single" w:sz="18" w:space="0" w:color="auto"/>
            </w:tcBorders>
          </w:tcPr>
          <w:p w:rsidR="00191D4A" w:rsidRDefault="009D118F" w:rsidP="00270DF4">
            <w:pPr>
              <w:spacing w:after="0" w:line="240" w:lineRule="auto"/>
              <w:jc w:val="center"/>
            </w:pPr>
            <w:r>
              <w:t>17 235.5</w:t>
            </w:r>
          </w:p>
        </w:tc>
        <w:tc>
          <w:tcPr>
            <w:tcW w:w="550" w:type="pct"/>
            <w:vMerge/>
            <w:tcBorders>
              <w:bottom w:val="single" w:sz="18" w:space="0" w:color="auto"/>
            </w:tcBorders>
          </w:tcPr>
          <w:p w:rsidR="00191D4A" w:rsidRDefault="00191D4A" w:rsidP="00270DF4">
            <w:pPr>
              <w:spacing w:after="0" w:line="240" w:lineRule="auto"/>
              <w:jc w:val="center"/>
            </w:pPr>
          </w:p>
        </w:tc>
        <w:tc>
          <w:tcPr>
            <w:tcW w:w="408" w:type="pct"/>
            <w:tcBorders>
              <w:bottom w:val="single" w:sz="18" w:space="0" w:color="auto"/>
            </w:tcBorders>
          </w:tcPr>
          <w:p w:rsidR="00191D4A" w:rsidRDefault="00DF0B58" w:rsidP="00270DF4">
            <w:pPr>
              <w:spacing w:after="0" w:line="240" w:lineRule="auto"/>
              <w:jc w:val="center"/>
            </w:pPr>
            <w:r>
              <w:t>700.0</w:t>
            </w:r>
          </w:p>
        </w:tc>
        <w:tc>
          <w:tcPr>
            <w:tcW w:w="570" w:type="pct"/>
            <w:tcBorders>
              <w:bottom w:val="single" w:sz="18" w:space="0" w:color="auto"/>
            </w:tcBorders>
          </w:tcPr>
          <w:p w:rsidR="00191D4A" w:rsidRDefault="00DF0B58" w:rsidP="00270DF4">
            <w:pPr>
              <w:spacing w:after="0" w:line="240" w:lineRule="auto"/>
              <w:jc w:val="center"/>
            </w:pPr>
            <w:r>
              <w:t>2 252.2</w:t>
            </w:r>
          </w:p>
        </w:tc>
        <w:tc>
          <w:tcPr>
            <w:tcW w:w="550" w:type="pct"/>
            <w:vMerge/>
            <w:tcBorders>
              <w:bottom w:val="single" w:sz="18" w:space="0" w:color="auto"/>
            </w:tcBorders>
          </w:tcPr>
          <w:p w:rsidR="00191D4A" w:rsidRDefault="00191D4A" w:rsidP="00270DF4">
            <w:pPr>
              <w:spacing w:after="0" w:line="240" w:lineRule="auto"/>
              <w:jc w:val="center"/>
            </w:pPr>
          </w:p>
        </w:tc>
        <w:tc>
          <w:tcPr>
            <w:tcW w:w="408" w:type="pct"/>
            <w:tcBorders>
              <w:bottom w:val="single" w:sz="18" w:space="0" w:color="auto"/>
            </w:tcBorders>
          </w:tcPr>
          <w:p w:rsidR="00191D4A" w:rsidRDefault="00DF0B58" w:rsidP="00270DF4">
            <w:pPr>
              <w:spacing w:after="0" w:line="240" w:lineRule="auto"/>
              <w:jc w:val="center"/>
            </w:pPr>
            <w:r>
              <w:t>150.0</w:t>
            </w:r>
          </w:p>
        </w:tc>
        <w:tc>
          <w:tcPr>
            <w:tcW w:w="570" w:type="pct"/>
            <w:tcBorders>
              <w:bottom w:val="single" w:sz="18" w:space="0" w:color="auto"/>
            </w:tcBorders>
          </w:tcPr>
          <w:p w:rsidR="00191D4A" w:rsidRDefault="00BE5360" w:rsidP="00270DF4">
            <w:pPr>
              <w:spacing w:after="0" w:line="240" w:lineRule="auto"/>
              <w:jc w:val="center"/>
            </w:pPr>
            <w:r>
              <w:t>300.0</w:t>
            </w:r>
          </w:p>
        </w:tc>
      </w:tr>
    </w:tbl>
    <w:p w:rsidR="00272A3E" w:rsidRDefault="00272A3E" w:rsidP="00270DF4">
      <w:pPr>
        <w:spacing w:after="0" w:line="240" w:lineRule="auto"/>
        <w:jc w:val="center"/>
      </w:pPr>
    </w:p>
    <w:p w:rsidR="00272A3E" w:rsidRDefault="00272A3E">
      <w:pPr>
        <w:spacing w:after="0" w:line="240" w:lineRule="auto"/>
        <w:jc w:val="left"/>
        <w:rPr>
          <w:b/>
        </w:rPr>
      </w:pPr>
      <w:r>
        <w:br w:type="page"/>
      </w:r>
    </w:p>
    <w:p w:rsidR="006D2492" w:rsidRPr="001D2FF5" w:rsidRDefault="00A40B99" w:rsidP="001F002A">
      <w:pPr>
        <w:pStyle w:val="Heading1"/>
      </w:pPr>
      <w:r>
        <w:t>FIGURE LEGEND</w:t>
      </w:r>
    </w:p>
    <w:p w:rsidR="00E73104" w:rsidRPr="00E73104" w:rsidRDefault="00624D30">
      <w:pPr>
        <w:pStyle w:val="TableofFigure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E73104">
        <w:rPr>
          <w:noProof/>
        </w:rPr>
        <w:t xml:space="preserve">Figure 1. </w:t>
      </w:r>
      <w:r w:rsidR="00E73104" w:rsidRPr="00750637">
        <w:rPr>
          <w:b w:val="0"/>
          <w:noProof/>
        </w:rPr>
        <w:t>Simulated qMT parameter errors due to B</w:t>
      </w:r>
      <w:r w:rsidR="00E73104" w:rsidRPr="00750637">
        <w:rPr>
          <w:b w:val="0"/>
          <w:noProof/>
          <w:vertAlign w:val="subscript"/>
        </w:rPr>
        <w:t>1</w:t>
      </w:r>
      <w:r w:rsidR="00E73104" w:rsidRPr="00750637">
        <w:rPr>
          <w:b w:val="0"/>
          <w:noProof/>
        </w:rPr>
        <w:t>-inaccuracies (-30% &lt; ΔB</w:t>
      </w:r>
      <w:r w:rsidR="00E73104" w:rsidRPr="00750637">
        <w:rPr>
          <w:b w:val="0"/>
          <w:noProof/>
          <w:vertAlign w:val="subscript"/>
        </w:rPr>
        <w:t>1</w:t>
      </w:r>
      <w:r w:rsidR="00E73104" w:rsidRPr="00750637">
        <w:rPr>
          <w:b w:val="0"/>
          <w:noProof/>
        </w:rPr>
        <w:t xml:space="preserve"> &lt; 30%) considering a B</w:t>
      </w:r>
      <w:r w:rsidR="00E73104" w:rsidRPr="00750637">
        <w:rPr>
          <w:b w:val="0"/>
          <w:noProof/>
          <w:vertAlign w:val="subscript"/>
        </w:rPr>
        <w:t>1</w:t>
      </w:r>
      <w:r w:rsidR="00E73104" w:rsidRPr="00750637">
        <w:rPr>
          <w:b w:val="0"/>
          <w:noProof/>
        </w:rPr>
        <w:t>-independent T</w:t>
      </w:r>
      <w:r w:rsidR="00E73104" w:rsidRPr="00750637">
        <w:rPr>
          <w:b w:val="0"/>
          <w:noProof/>
          <w:vertAlign w:val="subscript"/>
        </w:rPr>
        <w:t xml:space="preserve">1 </w:t>
      </w:r>
      <w:r w:rsidR="00E73104" w:rsidRPr="00750637">
        <w:rPr>
          <w:b w:val="0"/>
          <w:noProof/>
        </w:rPr>
        <w:t>measurement (red: IR – inversion recovery) and a B</w:t>
      </w:r>
      <w:r w:rsidR="00E73104" w:rsidRPr="00750637">
        <w:rPr>
          <w:b w:val="0"/>
          <w:noProof/>
          <w:vertAlign w:val="subscript"/>
        </w:rPr>
        <w:t>1</w:t>
      </w:r>
      <w:r w:rsidR="00E73104" w:rsidRPr="00750637">
        <w:rPr>
          <w:b w:val="0"/>
          <w:noProof/>
        </w:rPr>
        <w:t>-dependent T</w:t>
      </w:r>
      <w:r w:rsidR="00E73104" w:rsidRPr="00750637">
        <w:rPr>
          <w:b w:val="0"/>
          <w:noProof/>
          <w:vertAlign w:val="subscript"/>
        </w:rPr>
        <w:t>1</w:t>
      </w:r>
      <w:r w:rsidR="00E73104" w:rsidRPr="00750637">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rsidR="00E73104" w:rsidRPr="00E73104" w:rsidRDefault="00E73104">
      <w:pPr>
        <w:pStyle w:val="TableofFigures"/>
        <w:tabs>
          <w:tab w:val="right" w:leader="dot" w:pos="9465"/>
        </w:tabs>
        <w:rPr>
          <w:rFonts w:asciiTheme="minorHAnsi" w:eastAsiaTheme="minorEastAsia" w:hAnsiTheme="minorHAnsi" w:cstheme="minorBidi"/>
          <w:b w:val="0"/>
          <w:noProof/>
          <w:lang w:eastAsia="fr-FR"/>
        </w:rPr>
      </w:pPr>
      <w:r>
        <w:rPr>
          <w:noProof/>
        </w:rPr>
        <w:t xml:space="preserve">Figure 2. </w:t>
      </w:r>
      <w:r w:rsidRPr="00750637">
        <w:rPr>
          <w:b w:val="0"/>
          <w:noProof/>
        </w:rPr>
        <w:t>Simulated qMT parameter errors estimated from Eq. 2 for ΔB</w:t>
      </w:r>
      <w:r w:rsidRPr="00750637">
        <w:rPr>
          <w:b w:val="0"/>
          <w:noProof/>
          <w:vertAlign w:val="subscript"/>
        </w:rPr>
        <w:t>1</w:t>
      </w:r>
      <w:r w:rsidRPr="00750637">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rsidR="00E73104" w:rsidRPr="00E73104" w:rsidRDefault="00E73104">
      <w:pPr>
        <w:pStyle w:val="TableofFigures"/>
        <w:tabs>
          <w:tab w:val="right" w:leader="dot" w:pos="9465"/>
        </w:tabs>
        <w:rPr>
          <w:rFonts w:asciiTheme="minorHAnsi" w:eastAsiaTheme="minorEastAsia" w:hAnsiTheme="minorHAnsi" w:cstheme="minorBidi"/>
          <w:b w:val="0"/>
          <w:noProof/>
          <w:lang w:eastAsia="fr-FR"/>
        </w:rPr>
      </w:pPr>
      <w:r>
        <w:rPr>
          <w:noProof/>
        </w:rPr>
        <w:t>Figure 3.</w:t>
      </w:r>
      <w:r w:rsidRPr="00750637">
        <w:rPr>
          <w:b w:val="0"/>
          <w:noProof/>
        </w:rPr>
        <w:t xml:space="preserve"> Sensitivity values for each qMT fitting parameters (F, k</w:t>
      </w:r>
      <w:r w:rsidRPr="00750637">
        <w:rPr>
          <w:b w:val="0"/>
          <w:noProof/>
          <w:vertAlign w:val="subscript"/>
        </w:rPr>
        <w:t>f</w:t>
      </w:r>
      <w:r w:rsidRPr="00750637">
        <w:rPr>
          <w:b w:val="0"/>
          <w:noProof/>
        </w:rPr>
        <w:t>, T</w:t>
      </w:r>
      <w:r w:rsidRPr="00750637">
        <w:rPr>
          <w:b w:val="0"/>
          <w:noProof/>
          <w:vertAlign w:val="subscript"/>
        </w:rPr>
        <w:t>2,f</w:t>
      </w:r>
      <w:r w:rsidRPr="00750637">
        <w:rPr>
          <w:b w:val="0"/>
          <w:noProof/>
        </w:rPr>
        <w:t>, T</w:t>
      </w:r>
      <w:r w:rsidRPr="00750637">
        <w:rPr>
          <w:b w:val="0"/>
          <w:noProof/>
          <w:vertAlign w:val="subscript"/>
        </w:rPr>
        <w:t>2,r</w:t>
      </w:r>
      <w:r w:rsidRPr="00750637">
        <w:rPr>
          <w:b w:val="0"/>
          <w:noProof/>
        </w:rPr>
        <w:t>) and B</w:t>
      </w:r>
      <w:r w:rsidRPr="00750637">
        <w:rPr>
          <w:b w:val="0"/>
          <w:noProof/>
          <w:vertAlign w:val="subscript"/>
        </w:rPr>
        <w:t>1</w:t>
      </w:r>
      <w:r w:rsidRPr="00750637">
        <w:rPr>
          <w:b w:val="0"/>
          <w:noProof/>
        </w:rPr>
        <w:t xml:space="preserve"> measurement values considering a B</w:t>
      </w:r>
      <w:r w:rsidRPr="00750637">
        <w:rPr>
          <w:b w:val="0"/>
          <w:noProof/>
          <w:vertAlign w:val="subscript"/>
        </w:rPr>
        <w:t>1</w:t>
      </w:r>
      <w:r w:rsidRPr="00750637">
        <w:rPr>
          <w:b w:val="0"/>
          <w:noProof/>
        </w:rPr>
        <w:t>-independent T</w:t>
      </w:r>
      <w:r w:rsidRPr="00750637">
        <w:rPr>
          <w:b w:val="0"/>
          <w:noProof/>
          <w:vertAlign w:val="subscript"/>
        </w:rPr>
        <w:t>1</w:t>
      </w:r>
      <w:r w:rsidRPr="00750637">
        <w:rPr>
          <w:b w:val="0"/>
          <w:noProof/>
        </w:rPr>
        <w:t xml:space="preserve"> measure (IR – inversion recovery) and a B</w:t>
      </w:r>
      <w:r w:rsidRPr="00750637">
        <w:rPr>
          <w:b w:val="0"/>
          <w:noProof/>
          <w:vertAlign w:val="subscript"/>
        </w:rPr>
        <w:t>1</w:t>
      </w:r>
      <w:r w:rsidRPr="00750637">
        <w:rPr>
          <w:b w:val="0"/>
          <w:noProof/>
        </w:rPr>
        <w:t>-dependent T</w:t>
      </w:r>
      <w:r w:rsidRPr="00750637">
        <w:rPr>
          <w:b w:val="0"/>
          <w:noProof/>
          <w:vertAlign w:val="subscript"/>
        </w:rPr>
        <w:t>1</w:t>
      </w:r>
      <w:r w:rsidRPr="00750637">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50637">
        <w:rPr>
          <w:b w:val="0"/>
          <w:noProof/>
        </w:rPr>
        <w:t>–</w:t>
      </w:r>
      <w:r>
        <w:rPr>
          <w:noProof/>
        </w:rPr>
        <w:t>d</w:t>
      </w:r>
      <w:r w:rsidRPr="00750637">
        <w:rPr>
          <w:b w:val="0"/>
          <w:noProof/>
        </w:rPr>
        <w:t>) consists of the matrix columns of the Jacobian sensitivity matrix (</w:t>
      </w:r>
      <w:r>
        <w:rPr>
          <w:noProof/>
        </w:rPr>
        <w:t>S</w:t>
      </w:r>
      <w:r w:rsidRPr="00750637">
        <w:rPr>
          <w:i/>
          <w:noProof/>
          <w:vertAlign w:val="subscript"/>
        </w:rPr>
        <w:t>p</w:t>
      </w:r>
      <w:r w:rsidRPr="00750637">
        <w:rPr>
          <w:b w:val="0"/>
          <w:noProof/>
        </w:rPr>
        <w:t xml:space="preserve"> in Eq. 2 and 5).</w:t>
      </w:r>
    </w:p>
    <w:p w:rsidR="00E73104" w:rsidRPr="00E73104" w:rsidRDefault="00E73104">
      <w:pPr>
        <w:pStyle w:val="TableofFigures"/>
        <w:tabs>
          <w:tab w:val="right" w:leader="dot" w:pos="9465"/>
        </w:tabs>
        <w:rPr>
          <w:rFonts w:asciiTheme="minorHAnsi" w:eastAsiaTheme="minorEastAsia" w:hAnsiTheme="minorHAnsi" w:cstheme="minorBidi"/>
          <w:b w:val="0"/>
          <w:noProof/>
          <w:lang w:eastAsia="fr-FR"/>
        </w:rPr>
      </w:pPr>
      <w:r>
        <w:rPr>
          <w:noProof/>
        </w:rPr>
        <w:t>Figure 4.</w:t>
      </w:r>
      <w:r w:rsidRPr="00750637">
        <w:rPr>
          <w:b w:val="0"/>
          <w:noProof/>
        </w:rPr>
        <w:t xml:space="preserve"> Variance-efficiency (</w:t>
      </w:r>
      <w:r>
        <w:rPr>
          <w:noProof/>
        </w:rPr>
        <w:t>a</w:t>
      </w:r>
      <w:r w:rsidRPr="00750637">
        <w:rPr>
          <w:b w:val="0"/>
          <w:noProof/>
        </w:rPr>
        <w:t>) and ΔF (</w:t>
      </w:r>
      <w:r>
        <w:rPr>
          <w:noProof/>
        </w:rPr>
        <w:t>b</w:t>
      </w:r>
      <w:r w:rsidRPr="00750637">
        <w:rPr>
          <w:b w:val="0"/>
          <w:noProof/>
        </w:rPr>
        <w:t>) (Eq. 2, ΔB</w:t>
      </w:r>
      <w:r w:rsidRPr="00750637">
        <w:rPr>
          <w:b w:val="0"/>
          <w:noProof/>
          <w:vertAlign w:val="subscript"/>
        </w:rPr>
        <w:t>1</w:t>
      </w:r>
      <w:r w:rsidRPr="00750637">
        <w:rPr>
          <w:b w:val="0"/>
          <w:noProof/>
        </w:rPr>
        <w:t xml:space="preserve"> = 5%) values during the iterative optimization of the sensitivity-regularized Cramer-Rao Lower-Bound equation (Eq. 5). Variance-efficiency is defined here as (variance × # acq. points)</w:t>
      </w:r>
      <w:r w:rsidRPr="00750637">
        <w:rPr>
          <w:b w:val="0"/>
          <w:noProof/>
          <w:vertAlign w:val="superscript"/>
        </w:rPr>
        <w:t>-1/2</w:t>
      </w:r>
      <w:r w:rsidRPr="00750637">
        <w:rPr>
          <w:b w:val="0"/>
          <w:noProof/>
        </w:rPr>
        <w:t>, where the variance is interpreted to be the parameter-normalized Cramer-Rao Lower Bound (</w:t>
      </w:r>
      <w:r w:rsidRPr="00750637">
        <w:rPr>
          <w:b w:val="0"/>
          <w:i/>
          <w:noProof/>
        </w:rPr>
        <w:t>V</w:t>
      </w:r>
      <w:r w:rsidRPr="00750637">
        <w:rPr>
          <w:b w:val="0"/>
          <w:noProof/>
        </w:rPr>
        <w:t>, Eq. 3).</w:t>
      </w:r>
    </w:p>
    <w:p w:rsidR="00E73104" w:rsidRPr="00E73104" w:rsidRDefault="00E73104">
      <w:pPr>
        <w:pStyle w:val="TableofFigures"/>
        <w:tabs>
          <w:tab w:val="right" w:leader="dot" w:pos="9465"/>
        </w:tabs>
        <w:rPr>
          <w:rFonts w:asciiTheme="minorHAnsi" w:eastAsiaTheme="minorEastAsia" w:hAnsiTheme="minorHAnsi" w:cstheme="minorBidi"/>
          <w:b w:val="0"/>
          <w:noProof/>
          <w:lang w:eastAsia="fr-FR"/>
        </w:rPr>
      </w:pPr>
      <w:r>
        <w:rPr>
          <w:noProof/>
        </w:rPr>
        <w:t>Figure 5.</w:t>
      </w:r>
      <w:r w:rsidRPr="00750637">
        <w:rPr>
          <w:b w:val="0"/>
          <w:noProof/>
        </w:rPr>
        <w:t xml:space="preserve"> Comparison between the 10-point protocols iteratively optimized from a 312-point search space using solely the parameter-normalized CRLB (λ = 0) and regularized CRLB</w:t>
      </w:r>
      <w:r w:rsidRPr="00750637">
        <w:rPr>
          <w:b w:val="0"/>
          <w:noProof/>
          <w:vertAlign w:val="subscript"/>
        </w:rPr>
        <w:t>λ=0.5</w:t>
      </w:r>
      <w:r w:rsidRPr="00750637">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rsidR="00E73104" w:rsidRPr="00E73104" w:rsidRDefault="00E73104">
      <w:pPr>
        <w:pStyle w:val="TableofFigures"/>
        <w:tabs>
          <w:tab w:val="right" w:leader="dot" w:pos="9465"/>
        </w:tabs>
        <w:rPr>
          <w:rFonts w:asciiTheme="minorHAnsi" w:eastAsiaTheme="minorEastAsia" w:hAnsiTheme="minorHAnsi" w:cstheme="minorBidi"/>
          <w:b w:val="0"/>
          <w:noProof/>
          <w:lang w:eastAsia="fr-FR"/>
        </w:rPr>
      </w:pPr>
      <w:r>
        <w:rPr>
          <w:noProof/>
        </w:rPr>
        <w:t>Figure 6.</w:t>
      </w:r>
      <w:r w:rsidRPr="00750637">
        <w:rPr>
          <w:b w:val="0"/>
          <w:noProof/>
        </w:rPr>
        <w:t xml:space="preserve"> Means (</w:t>
      </w:r>
      <w:r>
        <w:rPr>
          <w:noProof/>
        </w:rPr>
        <w:t>a</w:t>
      </w:r>
      <w:r w:rsidRPr="00750637">
        <w:rPr>
          <w:b w:val="0"/>
          <w:noProof/>
        </w:rPr>
        <w:t xml:space="preserve">, </w:t>
      </w:r>
      <w:r>
        <w:rPr>
          <w:noProof/>
        </w:rPr>
        <w:t>b</w:t>
      </w:r>
      <w:r w:rsidRPr="00750637">
        <w:rPr>
          <w:b w:val="0"/>
          <w:noProof/>
        </w:rPr>
        <w:t>) and standard deviations (</w:t>
      </w:r>
      <w:r>
        <w:rPr>
          <w:noProof/>
        </w:rPr>
        <w:t>c, d)</w:t>
      </w:r>
      <w:r w:rsidRPr="00750637">
        <w:rPr>
          <w:b w:val="0"/>
          <w:noProof/>
        </w:rPr>
        <w:t xml:space="preserve"> of the distribution of pool-size ratios (F) for sets of Monte Carlo simulations (10,000 runs, SNR = 100) fitted using a range of B</w:t>
      </w:r>
      <w:r w:rsidRPr="00750637">
        <w:rPr>
          <w:b w:val="0"/>
          <w:noProof/>
          <w:vertAlign w:val="subscript"/>
        </w:rPr>
        <w:t>1</w:t>
      </w:r>
      <w:r w:rsidRPr="00750637">
        <w:rPr>
          <w:b w:val="0"/>
          <w:noProof/>
        </w:rPr>
        <w:t xml:space="preserve"> errors (ΔB</w:t>
      </w:r>
      <w:r w:rsidRPr="00750637">
        <w:rPr>
          <w:b w:val="0"/>
          <w:noProof/>
          <w:vertAlign w:val="subscript"/>
        </w:rPr>
        <w:t>1</w:t>
      </w:r>
      <w:r w:rsidRPr="00750637">
        <w:rPr>
          <w:b w:val="0"/>
          <w:noProof/>
        </w:rPr>
        <w:t xml:space="preserve"> = ±30%, B</w:t>
      </w:r>
      <w:r w:rsidRPr="00750637">
        <w:rPr>
          <w:b w:val="0"/>
          <w:noProof/>
          <w:vertAlign w:val="subscript"/>
        </w:rPr>
        <w:t>1</w:t>
      </w:r>
      <w:r w:rsidRPr="00750637">
        <w:rPr>
          <w:b w:val="0"/>
          <w:noProof/>
        </w:rPr>
        <w:t xml:space="preserve"> = 1 n.u.) and for two sets of qMT parameters (white matter – </w:t>
      </w:r>
      <w:r>
        <w:rPr>
          <w:noProof/>
        </w:rPr>
        <w:t>a</w:t>
      </w:r>
      <w:r w:rsidRPr="00750637">
        <w:rPr>
          <w:b w:val="0"/>
          <w:noProof/>
        </w:rPr>
        <w:t>,</w:t>
      </w:r>
      <w:r>
        <w:rPr>
          <w:noProof/>
        </w:rPr>
        <w:t>c</w:t>
      </w:r>
      <w:r w:rsidRPr="00750637">
        <w:rPr>
          <w:b w:val="0"/>
          <w:noProof/>
        </w:rPr>
        <w:t xml:space="preserve">; grey matter – </w:t>
      </w:r>
      <w:r>
        <w:rPr>
          <w:noProof/>
        </w:rPr>
        <w:t>b</w:t>
      </w:r>
      <w:r w:rsidRPr="00750637">
        <w:rPr>
          <w:b w:val="0"/>
          <w:noProof/>
        </w:rPr>
        <w:t xml:space="preserve">, </w:t>
      </w:r>
      <w:r>
        <w:rPr>
          <w:noProof/>
        </w:rPr>
        <w:t>d</w:t>
      </w:r>
      <w:r w:rsidRPr="00750637">
        <w:rPr>
          <w:b w:val="0"/>
          <w:noProof/>
        </w:rPr>
        <w:t>). Mean F values (% error) shown here were compared relative to the accurate B</w:t>
      </w:r>
      <w:r w:rsidRPr="00750637">
        <w:rPr>
          <w:b w:val="0"/>
          <w:noProof/>
          <w:vertAlign w:val="subscript"/>
        </w:rPr>
        <w:t>1</w:t>
      </w:r>
      <w:r w:rsidRPr="00750637">
        <w:rPr>
          <w:b w:val="0"/>
          <w:noProof/>
        </w:rPr>
        <w:t xml:space="preserve"> value case (ΔB</w:t>
      </w:r>
      <w:r w:rsidRPr="00750637">
        <w:rPr>
          <w:b w:val="0"/>
          <w:noProof/>
          <w:vertAlign w:val="subscript"/>
        </w:rPr>
        <w:t>1</w:t>
      </w:r>
      <w:r w:rsidRPr="00750637">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50637">
        <w:rPr>
          <w:b w:val="0"/>
          <w:noProof/>
          <w:vertAlign w:val="subscript"/>
        </w:rPr>
        <w:t>λ=0.5</w:t>
      </w:r>
      <w:r w:rsidRPr="00750637">
        <w:rPr>
          <w:b w:val="0"/>
          <w:noProof/>
        </w:rPr>
        <w:t xml:space="preserve"> (yellow) – protocol optimized similar to CRLB, regularized by the estimated error of F (ΔF) in the presence of a B</w:t>
      </w:r>
      <w:r w:rsidRPr="00750637">
        <w:rPr>
          <w:b w:val="0"/>
          <w:noProof/>
          <w:vertAlign w:val="subscript"/>
        </w:rPr>
        <w:t>1</w:t>
      </w:r>
      <w:r w:rsidRPr="00750637">
        <w:rPr>
          <w:b w:val="0"/>
          <w:noProof/>
        </w:rPr>
        <w:t xml:space="preserve"> error (Eq. 5).</w:t>
      </w:r>
    </w:p>
    <w:p w:rsidR="00E73104" w:rsidRPr="00E73104" w:rsidRDefault="00E73104">
      <w:pPr>
        <w:pStyle w:val="TableofFigures"/>
        <w:tabs>
          <w:tab w:val="right" w:leader="dot" w:pos="9465"/>
        </w:tabs>
        <w:rPr>
          <w:rFonts w:asciiTheme="minorHAnsi" w:eastAsiaTheme="minorEastAsia" w:hAnsiTheme="minorHAnsi" w:cstheme="minorBidi"/>
          <w:b w:val="0"/>
          <w:noProof/>
          <w:lang w:eastAsia="fr-FR"/>
        </w:rPr>
      </w:pPr>
      <w:r>
        <w:rPr>
          <w:noProof/>
        </w:rPr>
        <w:t>Figure 7.</w:t>
      </w:r>
      <w:r w:rsidRPr="00750637">
        <w:rPr>
          <w:b w:val="0"/>
          <w:noProof/>
        </w:rPr>
        <w:t xml:space="preserve"> Means (</w:t>
      </w:r>
      <w:r>
        <w:rPr>
          <w:noProof/>
        </w:rPr>
        <w:t>a</w:t>
      </w:r>
      <w:r w:rsidRPr="00750637">
        <w:rPr>
          <w:b w:val="0"/>
          <w:noProof/>
        </w:rPr>
        <w:t xml:space="preserve">, </w:t>
      </w:r>
      <w:r>
        <w:rPr>
          <w:noProof/>
        </w:rPr>
        <w:t>b</w:t>
      </w:r>
      <w:r w:rsidRPr="00750637">
        <w:rPr>
          <w:b w:val="0"/>
          <w:noProof/>
        </w:rPr>
        <w:t>) and standard deviations (</w:t>
      </w:r>
      <w:r>
        <w:rPr>
          <w:noProof/>
        </w:rPr>
        <w:t>c, d)</w:t>
      </w:r>
      <w:r w:rsidRPr="00750637">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50637">
        <w:rPr>
          <w:b w:val="0"/>
          <w:noProof/>
        </w:rPr>
        <w:t>,</w:t>
      </w:r>
      <w:r>
        <w:rPr>
          <w:noProof/>
        </w:rPr>
        <w:t>c</w:t>
      </w:r>
      <w:r w:rsidRPr="00750637">
        <w:rPr>
          <w:b w:val="0"/>
          <w:noProof/>
        </w:rPr>
        <w:t xml:space="preserve">; grey matter – </w:t>
      </w:r>
      <w:r>
        <w:rPr>
          <w:noProof/>
        </w:rPr>
        <w:t>b</w:t>
      </w:r>
      <w:r w:rsidRPr="00750637">
        <w:rPr>
          <w:b w:val="0"/>
          <w:noProof/>
        </w:rPr>
        <w:t xml:space="preserve">, </w:t>
      </w:r>
      <w:r>
        <w:rPr>
          <w:noProof/>
        </w:rPr>
        <w:t>d</w:t>
      </w:r>
      <w:r w:rsidRPr="00750637">
        <w:rPr>
          <w:b w:val="0"/>
          <w:noProof/>
        </w:rPr>
        <w:t>). Mean F values (% error) shown here were compared relative to data fitted for an ideal SNR case (noiseless), and the grey region represents the region of ±1% relative error. Data was fitted assuming ideal B</w:t>
      </w:r>
      <w:r w:rsidRPr="00750637">
        <w:rPr>
          <w:b w:val="0"/>
          <w:noProof/>
          <w:vertAlign w:val="subscript"/>
        </w:rPr>
        <w:t>1</w:t>
      </w:r>
      <w:r w:rsidRPr="00750637">
        <w:rPr>
          <w:b w:val="0"/>
          <w:noProof/>
        </w:rPr>
        <w:t xml:space="preserve"> values (B</w:t>
      </w:r>
      <w:r w:rsidRPr="00750637">
        <w:rPr>
          <w:b w:val="0"/>
          <w:noProof/>
          <w:vertAlign w:val="subscript"/>
        </w:rPr>
        <w:t>1</w:t>
      </w:r>
      <w:r w:rsidRPr="00750637">
        <w:rPr>
          <w:b w:val="0"/>
          <w:noProof/>
        </w:rPr>
        <w:t xml:space="preserve"> = 1 n.u., solid lines) and a 15% overestimation in B</w:t>
      </w:r>
      <w:r w:rsidRPr="00750637">
        <w:rPr>
          <w:b w:val="0"/>
          <w:noProof/>
          <w:vertAlign w:val="subscript"/>
        </w:rPr>
        <w:t>1</w:t>
      </w:r>
      <w:r w:rsidRPr="00750637">
        <w:rPr>
          <w:b w:val="0"/>
          <w:noProof/>
        </w:rPr>
        <w:t xml:space="preserve"> (B</w:t>
      </w:r>
      <w:r w:rsidRPr="00750637">
        <w:rPr>
          <w:b w:val="0"/>
          <w:noProof/>
          <w:vertAlign w:val="subscript"/>
        </w:rPr>
        <w:t>1</w:t>
      </w:r>
      <w:r w:rsidRPr="00750637">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50637">
        <w:rPr>
          <w:b w:val="0"/>
          <w:noProof/>
          <w:vertAlign w:val="subscript"/>
        </w:rPr>
        <w:t>λ=0.5</w:t>
      </w:r>
      <w:r w:rsidRPr="00750637">
        <w:rPr>
          <w:b w:val="0"/>
          <w:noProof/>
        </w:rPr>
        <w:t xml:space="preserve"> (yellow) – protocol optimized similar to CRLB, regularized by the estimated error of F (ΔF) in the presence of a B</w:t>
      </w:r>
      <w:r w:rsidRPr="00750637">
        <w:rPr>
          <w:b w:val="0"/>
          <w:noProof/>
          <w:vertAlign w:val="subscript"/>
        </w:rPr>
        <w:t>1</w:t>
      </w:r>
      <w:r w:rsidRPr="00750637">
        <w:rPr>
          <w:b w:val="0"/>
          <w:noProof/>
        </w:rPr>
        <w:t xml:space="preserve"> error (Eq. 5).</w:t>
      </w:r>
    </w:p>
    <w:p w:rsidR="00BC1071" w:rsidRPr="00AA71C0" w:rsidRDefault="00624D30" w:rsidP="00D32169">
      <w:pPr>
        <w:pStyle w:val="TableofFigures"/>
      </w:pPr>
      <w:r>
        <w:fldChar w:fldCharType="end"/>
      </w:r>
      <w:r w:rsidR="00BC1071" w:rsidRPr="00AA71C0">
        <w:br w:type="page"/>
      </w:r>
    </w:p>
    <w:p w:rsidR="00262C9B" w:rsidRDefault="009E2CF7" w:rsidP="00CF1ED7">
      <w:pPr>
        <w:jc w:val="center"/>
      </w:pPr>
      <w:r>
        <w:rPr>
          <w:noProof/>
        </w:rPr>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2">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rsidR="00CF1ED7" w:rsidRPr="00153C29" w:rsidRDefault="00CF1ED7" w:rsidP="00CF1ED7">
      <w:pPr>
        <w:pStyle w:val="Caption"/>
        <w:rPr>
          <w:b w:val="0"/>
        </w:rPr>
      </w:pPr>
      <w:bookmarkStart w:id="109" w:name="_Ref492993963"/>
      <w:bookmarkStart w:id="110" w:name="_Toc492904924"/>
      <w:bookmarkStart w:id="111" w:name="_Toc492904983"/>
      <w:bookmarkStart w:id="112" w:name="_Toc492905406"/>
      <w:bookmarkStart w:id="113" w:name="_Toc493360416"/>
      <w:bookmarkStart w:id="114" w:name="_Toc493373899"/>
      <w:bookmarkStart w:id="115" w:name="_Toc493505997"/>
      <w:bookmarkStart w:id="116" w:name="_Toc493750997"/>
      <w:bookmarkStart w:id="117" w:name="_Toc493751107"/>
      <w:bookmarkStart w:id="118" w:name="_Toc494897838"/>
      <w:bookmarkStart w:id="119" w:name="_Toc495415180"/>
      <w:bookmarkStart w:id="120" w:name="_Toc495494188"/>
      <w:bookmarkStart w:id="121" w:name="_Toc49567495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109"/>
      <w:r>
        <w:t xml:space="preserve">. </w:t>
      </w:r>
      <w:bookmarkEnd w:id="110"/>
      <w:bookmarkEnd w:id="111"/>
      <w:bookmarkEnd w:id="112"/>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113"/>
      <w:bookmarkEnd w:id="114"/>
      <w:bookmarkEnd w:id="115"/>
      <w:bookmarkEnd w:id="116"/>
      <w:bookmarkEnd w:id="117"/>
      <w:bookmarkEnd w:id="118"/>
      <w:bookmarkEnd w:id="119"/>
      <w:bookmarkEnd w:id="120"/>
      <w:bookmarkEnd w:id="121"/>
    </w:p>
    <w:p w:rsidR="0073030C" w:rsidRDefault="0073030C">
      <w:pPr>
        <w:spacing w:after="0" w:line="240" w:lineRule="auto"/>
        <w:jc w:val="left"/>
        <w:rPr>
          <w:lang w:eastAsia="en-CA"/>
        </w:rPr>
      </w:pPr>
      <w:r>
        <w:rPr>
          <w:lang w:eastAsia="en-CA"/>
        </w:rPr>
        <w:br w:type="page"/>
      </w:r>
    </w:p>
    <w:p w:rsidR="0073030C" w:rsidRDefault="00477771" w:rsidP="0073030C">
      <w:pPr>
        <w:jc w:val="center"/>
        <w:rPr>
          <w:lang w:eastAsia="en-CA"/>
        </w:rPr>
      </w:pPr>
      <w:r>
        <w:rPr>
          <w:noProof/>
        </w:rPr>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3">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rsidR="0073030C" w:rsidRPr="00ED341D" w:rsidRDefault="0073030C" w:rsidP="0073030C">
      <w:pPr>
        <w:pStyle w:val="Caption"/>
        <w:rPr>
          <w:b w:val="0"/>
        </w:rPr>
      </w:pPr>
      <w:bookmarkStart w:id="122" w:name="_Ref492993971"/>
      <w:bookmarkStart w:id="123" w:name="_Toc492904925"/>
      <w:bookmarkStart w:id="124" w:name="_Toc492904984"/>
      <w:bookmarkStart w:id="125" w:name="_Toc492905407"/>
      <w:bookmarkStart w:id="126" w:name="_Toc493360417"/>
      <w:bookmarkStart w:id="127" w:name="_Toc493373900"/>
      <w:bookmarkStart w:id="128" w:name="_Toc493505998"/>
      <w:bookmarkStart w:id="129" w:name="_Toc493750998"/>
      <w:bookmarkStart w:id="130" w:name="_Toc493751108"/>
      <w:bookmarkStart w:id="131" w:name="_Toc494897839"/>
      <w:bookmarkStart w:id="132" w:name="_Toc495415181"/>
      <w:bookmarkStart w:id="133" w:name="_Toc495494189"/>
      <w:bookmarkStart w:id="134" w:name="_Toc49567495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122"/>
      <w:r>
        <w:t xml:space="preserve">. </w:t>
      </w:r>
      <w:bookmarkEnd w:id="123"/>
      <w:bookmarkEnd w:id="124"/>
      <w:bookmarkEnd w:id="125"/>
      <w:r w:rsidR="00BD7856">
        <w:rPr>
          <w:b w:val="0"/>
        </w:rPr>
        <w:t xml:space="preserve">Simulated qMT parameter errors </w:t>
      </w:r>
      <w:r w:rsidR="00E73104">
        <w:rPr>
          <w:b w:val="0"/>
        </w:rPr>
        <w:t>estimated from Eq. 2</w:t>
      </w:r>
      <w:r w:rsidR="00ED341D">
        <w:rPr>
          <w:b w:val="0"/>
        </w:rPr>
        <w:t xml:space="preserve">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6"/>
      <w:bookmarkEnd w:id="127"/>
      <w:bookmarkEnd w:id="128"/>
      <w:bookmarkEnd w:id="129"/>
      <w:bookmarkEnd w:id="130"/>
      <w:bookmarkEnd w:id="131"/>
      <w:bookmarkEnd w:id="132"/>
      <w:bookmarkEnd w:id="133"/>
      <w:bookmarkEnd w:id="134"/>
    </w:p>
    <w:p w:rsidR="00C3148D" w:rsidRPr="00ED341D" w:rsidRDefault="00C3148D">
      <w:pPr>
        <w:spacing w:after="0" w:line="240" w:lineRule="auto"/>
        <w:jc w:val="left"/>
        <w:rPr>
          <w:lang w:eastAsia="en-CA"/>
        </w:rPr>
      </w:pPr>
      <w:r w:rsidRPr="00ED341D">
        <w:rPr>
          <w:lang w:eastAsia="en-CA"/>
        </w:rPr>
        <w:br w:type="page"/>
      </w:r>
    </w:p>
    <w:p w:rsidR="0073030C" w:rsidRDefault="00C3148D" w:rsidP="00C3148D">
      <w:pPr>
        <w:jc w:val="center"/>
        <w:rPr>
          <w:lang w:eastAsia="en-CA"/>
        </w:rPr>
      </w:pPr>
      <w:r>
        <w:rPr>
          <w:noProof/>
        </w:rPr>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4">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rsidR="00C3148D" w:rsidRPr="003B7715" w:rsidRDefault="00C3148D" w:rsidP="00C3148D">
      <w:pPr>
        <w:pStyle w:val="Caption"/>
        <w:rPr>
          <w:b w:val="0"/>
        </w:rPr>
      </w:pPr>
      <w:bookmarkStart w:id="135" w:name="_Ref492994003"/>
      <w:bookmarkStart w:id="136" w:name="_Toc492905408"/>
      <w:bookmarkStart w:id="137" w:name="_Toc493360418"/>
      <w:bookmarkStart w:id="138" w:name="_Toc493373901"/>
      <w:bookmarkStart w:id="139" w:name="_Toc493505999"/>
      <w:bookmarkStart w:id="140" w:name="_Toc493750999"/>
      <w:bookmarkStart w:id="141" w:name="_Toc493751109"/>
      <w:bookmarkStart w:id="142" w:name="_Toc494897840"/>
      <w:bookmarkStart w:id="143" w:name="_Toc495415182"/>
      <w:bookmarkStart w:id="144" w:name="_Toc495494190"/>
      <w:bookmarkStart w:id="145" w:name="_Toc49567495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135"/>
      <w:r>
        <w:t>.</w:t>
      </w:r>
      <w:r>
        <w:rPr>
          <w:b w:val="0"/>
        </w:rPr>
        <w:t xml:space="preserve"> </w:t>
      </w:r>
      <w:bookmarkEnd w:id="136"/>
      <w:r w:rsidR="007A288F">
        <w:rPr>
          <w:b w:val="0"/>
        </w:rPr>
        <w:t xml:space="preserve">Sensitivity values for each qMT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proofErr w:type="spellStart"/>
      <w:r w:rsidR="003B7715">
        <w:t>S</w:t>
      </w:r>
      <w:r w:rsidR="003B7715">
        <w:rPr>
          <w:i/>
          <w:vertAlign w:val="subscript"/>
        </w:rPr>
        <w:t>p</w:t>
      </w:r>
      <w:proofErr w:type="spellEnd"/>
      <w:r w:rsidR="008F3ECA">
        <w:rPr>
          <w:b w:val="0"/>
        </w:rPr>
        <w:t xml:space="preserve"> in</w:t>
      </w:r>
      <w:r w:rsidR="003B7715">
        <w:rPr>
          <w:b w:val="0"/>
        </w:rPr>
        <w:t xml:space="preserve"> Eq. 2</w:t>
      </w:r>
      <w:r w:rsidR="00AF16FF">
        <w:rPr>
          <w:b w:val="0"/>
        </w:rPr>
        <w:t xml:space="preserve"> and 5</w:t>
      </w:r>
      <w:r w:rsidR="003B7715">
        <w:rPr>
          <w:b w:val="0"/>
        </w:rPr>
        <w:t>).</w:t>
      </w:r>
      <w:bookmarkEnd w:id="137"/>
      <w:bookmarkEnd w:id="138"/>
      <w:bookmarkEnd w:id="139"/>
      <w:bookmarkEnd w:id="140"/>
      <w:bookmarkEnd w:id="141"/>
      <w:bookmarkEnd w:id="142"/>
      <w:bookmarkEnd w:id="143"/>
      <w:bookmarkEnd w:id="144"/>
      <w:bookmarkEnd w:id="145"/>
    </w:p>
    <w:p w:rsidR="00C006CC" w:rsidRDefault="00C006CC">
      <w:pPr>
        <w:spacing w:after="0" w:line="240" w:lineRule="auto"/>
        <w:jc w:val="left"/>
        <w:rPr>
          <w:lang w:eastAsia="en-CA"/>
        </w:rPr>
      </w:pPr>
      <w:r>
        <w:rPr>
          <w:lang w:eastAsia="en-CA"/>
        </w:rPr>
        <w:br w:type="page"/>
      </w:r>
    </w:p>
    <w:p w:rsidR="00C3148D" w:rsidRDefault="00CA60D7" w:rsidP="00C006CC">
      <w:pPr>
        <w:jc w:val="center"/>
        <w:rPr>
          <w:lang w:eastAsia="en-CA"/>
        </w:rPr>
      </w:pPr>
      <w:r>
        <w:rPr>
          <w:noProof/>
        </w:rPr>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5">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rsidR="00C006CC" w:rsidRPr="00194DDD" w:rsidRDefault="00C006CC" w:rsidP="00C006CC">
      <w:pPr>
        <w:pStyle w:val="Caption"/>
        <w:rPr>
          <w:b w:val="0"/>
        </w:rPr>
      </w:pPr>
      <w:bookmarkStart w:id="146" w:name="_Ref492994018"/>
      <w:bookmarkStart w:id="147" w:name="_Toc492905409"/>
      <w:bookmarkStart w:id="148" w:name="_Toc493360419"/>
      <w:bookmarkStart w:id="149" w:name="_Toc493373902"/>
      <w:bookmarkStart w:id="150" w:name="_Toc493506000"/>
      <w:bookmarkStart w:id="151" w:name="_Toc493751000"/>
      <w:bookmarkStart w:id="152" w:name="_Toc493751110"/>
      <w:bookmarkStart w:id="153" w:name="_Toc494897841"/>
      <w:bookmarkStart w:id="154" w:name="_Toc495415183"/>
      <w:bookmarkStart w:id="155" w:name="_Toc495494191"/>
      <w:bookmarkStart w:id="156" w:name="_Toc49567495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146"/>
      <w:r>
        <w:t>.</w:t>
      </w:r>
      <w:r>
        <w:rPr>
          <w:b w:val="0"/>
        </w:rPr>
        <w:t xml:space="preserve"> </w:t>
      </w:r>
      <w:bookmarkEnd w:id="147"/>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w:t>
      </w:r>
      <w:r w:rsidR="00E73104">
        <w:rPr>
          <w:b w:val="0"/>
          <w:i/>
        </w:rPr>
        <w:t>V</w:t>
      </w:r>
      <w:r w:rsidR="00E73104">
        <w:rPr>
          <w:b w:val="0"/>
        </w:rPr>
        <w:t xml:space="preserve">, </w:t>
      </w:r>
      <w:r w:rsidR="003A4867">
        <w:rPr>
          <w:b w:val="0"/>
        </w:rPr>
        <w:t>Eq. 3)</w:t>
      </w:r>
      <w:commentRangeStart w:id="157"/>
      <w:r w:rsidR="00194DDD">
        <w:rPr>
          <w:b w:val="0"/>
        </w:rPr>
        <w:t>.</w:t>
      </w:r>
      <w:bookmarkEnd w:id="148"/>
      <w:bookmarkEnd w:id="149"/>
      <w:bookmarkEnd w:id="150"/>
      <w:bookmarkEnd w:id="151"/>
      <w:bookmarkEnd w:id="152"/>
      <w:bookmarkEnd w:id="153"/>
      <w:bookmarkEnd w:id="154"/>
      <w:bookmarkEnd w:id="155"/>
      <w:bookmarkEnd w:id="156"/>
      <w:commentRangeEnd w:id="157"/>
      <w:r w:rsidR="003318B9">
        <w:rPr>
          <w:rStyle w:val="CommentReference"/>
          <w:rFonts w:eastAsia="Times"/>
          <w:b w:val="0"/>
          <w:bCs w:val="0"/>
          <w:lang w:eastAsia="en-US"/>
        </w:rPr>
        <w:commentReference w:id="157"/>
      </w:r>
    </w:p>
    <w:p w:rsidR="00831BFB" w:rsidRDefault="00831BFB">
      <w:pPr>
        <w:spacing w:after="0" w:line="240" w:lineRule="auto"/>
        <w:jc w:val="left"/>
        <w:rPr>
          <w:lang w:eastAsia="en-CA"/>
        </w:rPr>
      </w:pPr>
      <w:r>
        <w:rPr>
          <w:lang w:eastAsia="en-CA"/>
        </w:rPr>
        <w:br w:type="page"/>
      </w:r>
    </w:p>
    <w:p w:rsidR="00C006CC" w:rsidRDefault="00831BFB" w:rsidP="00831BFB">
      <w:pPr>
        <w:jc w:val="center"/>
        <w:rPr>
          <w:lang w:eastAsia="en-CA"/>
        </w:rPr>
      </w:pPr>
      <w:r>
        <w:rPr>
          <w:noProof/>
        </w:rPr>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6">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rsidR="00831BFB" w:rsidRPr="003A4867" w:rsidRDefault="00831BFB" w:rsidP="00831BFB">
      <w:pPr>
        <w:pStyle w:val="Caption"/>
        <w:rPr>
          <w:b w:val="0"/>
        </w:rPr>
      </w:pPr>
      <w:bookmarkStart w:id="158" w:name="_Ref492994028"/>
      <w:bookmarkStart w:id="159" w:name="_Toc492905410"/>
      <w:bookmarkStart w:id="160" w:name="_Toc493360420"/>
      <w:bookmarkStart w:id="161" w:name="_Toc493373903"/>
      <w:bookmarkStart w:id="162" w:name="_Toc493506001"/>
      <w:bookmarkStart w:id="163" w:name="_Toc493751001"/>
      <w:bookmarkStart w:id="164" w:name="_Toc493751111"/>
      <w:bookmarkStart w:id="165" w:name="_Toc494897842"/>
      <w:bookmarkStart w:id="166" w:name="_Toc495415184"/>
      <w:bookmarkStart w:id="167" w:name="_Toc495494192"/>
      <w:bookmarkStart w:id="168" w:name="_Toc495674955"/>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158"/>
      <w:r>
        <w:t>.</w:t>
      </w:r>
      <w:r>
        <w:rPr>
          <w:b w:val="0"/>
        </w:rPr>
        <w:t xml:space="preserve"> </w:t>
      </w:r>
      <w:bookmarkEnd w:id="159"/>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160"/>
      <w:bookmarkEnd w:id="161"/>
      <w:bookmarkEnd w:id="162"/>
      <w:bookmarkEnd w:id="163"/>
      <w:bookmarkEnd w:id="164"/>
      <w:bookmarkEnd w:id="165"/>
      <w:bookmarkEnd w:id="166"/>
      <w:bookmarkEnd w:id="167"/>
      <w:bookmarkEnd w:id="168"/>
    </w:p>
    <w:p w:rsidR="00831BFB" w:rsidRDefault="00831BFB">
      <w:pPr>
        <w:spacing w:after="0" w:line="240" w:lineRule="auto"/>
        <w:jc w:val="left"/>
        <w:rPr>
          <w:lang w:eastAsia="en-CA"/>
        </w:rPr>
      </w:pPr>
      <w:r>
        <w:rPr>
          <w:lang w:eastAsia="en-CA"/>
        </w:rPr>
        <w:br w:type="page"/>
      </w:r>
    </w:p>
    <w:p w:rsidR="00831BFB" w:rsidRDefault="00A161BD" w:rsidP="00831BFB">
      <w:pPr>
        <w:jc w:val="center"/>
        <w:rPr>
          <w:lang w:eastAsia="en-CA"/>
        </w:rPr>
      </w:pPr>
      <w:r>
        <w:rPr>
          <w:noProof/>
        </w:rPr>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7">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rsidR="00E3181D" w:rsidRPr="00A56D2D" w:rsidRDefault="00831BFB" w:rsidP="00A56D2D">
      <w:pPr>
        <w:pStyle w:val="Caption"/>
        <w:rPr>
          <w:b w:val="0"/>
        </w:rPr>
      </w:pPr>
      <w:bookmarkStart w:id="169" w:name="_Ref492994049"/>
      <w:bookmarkStart w:id="170" w:name="_Toc492905411"/>
      <w:bookmarkStart w:id="171" w:name="_Toc493360421"/>
      <w:bookmarkStart w:id="172" w:name="_Toc493373904"/>
      <w:bookmarkStart w:id="173" w:name="_Toc493506002"/>
      <w:bookmarkStart w:id="174" w:name="_Toc493751002"/>
      <w:bookmarkStart w:id="175" w:name="_Toc493751112"/>
      <w:bookmarkStart w:id="176" w:name="_Toc494897843"/>
      <w:bookmarkStart w:id="177" w:name="_Toc495415185"/>
      <w:bookmarkStart w:id="178" w:name="_Toc495494193"/>
      <w:bookmarkStart w:id="179" w:name="_Toc495674956"/>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169"/>
      <w:r>
        <w:t>.</w:t>
      </w:r>
      <w:r>
        <w:rPr>
          <w:b w:val="0"/>
        </w:rPr>
        <w:t xml:space="preserve"> </w:t>
      </w:r>
      <w:bookmarkEnd w:id="170"/>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w:t>
      </w:r>
      <w:proofErr w:type="spellStart"/>
      <w:r w:rsidR="001514A3">
        <w:rPr>
          <w:b w:val="0"/>
        </w:rPr>
        <w:t>n.u</w:t>
      </w:r>
      <w:proofErr w:type="spellEnd"/>
      <w:r w:rsidR="001514A3">
        <w:rPr>
          <w:b w:val="0"/>
        </w:rPr>
        <w:t>.) and for two sets of qMT parameter</w:t>
      </w:r>
      <w:r w:rsidR="00895378">
        <w:rPr>
          <w:b w:val="0"/>
        </w:rPr>
        <w:t>s</w:t>
      </w:r>
      <w:r w:rsidR="001514A3">
        <w:rPr>
          <w:b w:val="0"/>
        </w:rPr>
        <w:t xml:space="preserve"> (white matter – </w:t>
      </w:r>
      <w:proofErr w:type="spellStart"/>
      <w:proofErr w:type="gramStart"/>
      <w:r w:rsidR="001514A3">
        <w:t>a</w:t>
      </w:r>
      <w:r w:rsidR="001514A3">
        <w:rPr>
          <w:b w:val="0"/>
        </w:rPr>
        <w:t>,</w:t>
      </w:r>
      <w:r w:rsidR="001514A3">
        <w:t>c</w:t>
      </w:r>
      <w:proofErr w:type="spellEnd"/>
      <w:proofErr w:type="gram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w:t>
      </w:r>
      <w:proofErr w:type="gramStart"/>
      <w:r w:rsidR="003935A8">
        <w:rPr>
          <w:b w:val="0"/>
        </w:rPr>
        <w:t>similar to</w:t>
      </w:r>
      <w:proofErr w:type="gramEnd"/>
      <w:r w:rsidR="003935A8">
        <w:rPr>
          <w:b w:val="0"/>
        </w:rPr>
        <w:t xml:space="preserve">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171"/>
      <w:bookmarkEnd w:id="172"/>
      <w:bookmarkEnd w:id="173"/>
      <w:bookmarkEnd w:id="174"/>
      <w:bookmarkEnd w:id="175"/>
      <w:bookmarkEnd w:id="176"/>
      <w:bookmarkEnd w:id="177"/>
      <w:bookmarkEnd w:id="178"/>
      <w:bookmarkEnd w:id="179"/>
      <w:r w:rsidR="00E3181D">
        <w:br w:type="page"/>
      </w:r>
    </w:p>
    <w:p w:rsidR="00831BFB" w:rsidRDefault="00865DE7" w:rsidP="00E3181D">
      <w:pPr>
        <w:jc w:val="center"/>
        <w:rPr>
          <w:lang w:eastAsia="en-CA"/>
        </w:rPr>
      </w:pPr>
      <w:r>
        <w:rPr>
          <w:noProof/>
        </w:rPr>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8">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rsidR="00E3181D" w:rsidRPr="00E3181D" w:rsidRDefault="00E3181D" w:rsidP="00E3181D">
      <w:pPr>
        <w:pStyle w:val="Caption"/>
        <w:rPr>
          <w:b w:val="0"/>
        </w:rPr>
      </w:pPr>
      <w:bookmarkStart w:id="180" w:name="_Ref492994059"/>
      <w:bookmarkStart w:id="181" w:name="_Toc492905412"/>
      <w:bookmarkStart w:id="182" w:name="_Toc493360422"/>
      <w:bookmarkStart w:id="183" w:name="_Toc493373905"/>
      <w:bookmarkStart w:id="184" w:name="_Toc493506003"/>
      <w:bookmarkStart w:id="185" w:name="_Toc493751003"/>
      <w:bookmarkStart w:id="186" w:name="_Toc493751113"/>
      <w:bookmarkStart w:id="187" w:name="_Toc494897844"/>
      <w:bookmarkStart w:id="188" w:name="_Toc495415186"/>
      <w:bookmarkStart w:id="189" w:name="_Toc495494194"/>
      <w:bookmarkStart w:id="190" w:name="_Toc495674957"/>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180"/>
      <w:r>
        <w:t>.</w:t>
      </w:r>
      <w:r>
        <w:rPr>
          <w:b w:val="0"/>
        </w:rPr>
        <w:t xml:space="preserve"> </w:t>
      </w:r>
      <w:bookmarkEnd w:id="181"/>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w:t>
      </w:r>
      <w:r w:rsidR="00895378">
        <w:rPr>
          <w:b w:val="0"/>
        </w:rPr>
        <w:t xml:space="preserve">parameters </w:t>
      </w:r>
      <w:r w:rsidR="00A56D2D">
        <w:rPr>
          <w:b w:val="0"/>
        </w:rPr>
        <w:t xml:space="preserve">(white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w:t>
      </w:r>
      <w:proofErr w:type="spellStart"/>
      <w:r w:rsidR="00895378">
        <w:rPr>
          <w:b w:val="0"/>
        </w:rPr>
        <w:t>n.u</w:t>
      </w:r>
      <w:proofErr w:type="spellEnd"/>
      <w:r w:rsidR="00895378">
        <w:rPr>
          <w:b w:val="0"/>
        </w:rPr>
        <w:t xml:space="preserve">., solid lines) and </w:t>
      </w:r>
      <w:r w:rsidR="00334B49">
        <w:rPr>
          <w:b w:val="0"/>
        </w:rPr>
        <w:t>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w:t>
      </w:r>
      <w:r w:rsidR="00895378">
        <w:rPr>
          <w:b w:val="0"/>
        </w:rPr>
        <w:t>d fitted for three different 10-</w:t>
      </w:r>
      <w:r w:rsidR="00A56D2D">
        <w:rPr>
          <w:b w:val="0"/>
        </w:rPr>
        <w:t xml:space="preserve">point qMT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w:t>
      </w:r>
      <w:proofErr w:type="gramStart"/>
      <w:r w:rsidR="00A56D2D">
        <w:rPr>
          <w:b w:val="0"/>
        </w:rPr>
        <w:t>similar to</w:t>
      </w:r>
      <w:proofErr w:type="gramEnd"/>
      <w:r w:rsidR="00A56D2D">
        <w:rPr>
          <w:b w:val="0"/>
        </w:rPr>
        <w:t xml:space="preserve"> CRLB, regularized by the estimated error of F (ΔF) in the presence of a B</w:t>
      </w:r>
      <w:r w:rsidR="00A56D2D">
        <w:rPr>
          <w:b w:val="0"/>
          <w:vertAlign w:val="subscript"/>
        </w:rPr>
        <w:t>1</w:t>
      </w:r>
      <w:r w:rsidR="00A56D2D">
        <w:rPr>
          <w:b w:val="0"/>
        </w:rPr>
        <w:t xml:space="preserve"> error (Eq. 5).</w:t>
      </w:r>
      <w:bookmarkEnd w:id="182"/>
      <w:bookmarkEnd w:id="183"/>
      <w:bookmarkEnd w:id="184"/>
      <w:bookmarkEnd w:id="185"/>
      <w:bookmarkEnd w:id="186"/>
      <w:bookmarkEnd w:id="187"/>
      <w:bookmarkEnd w:id="188"/>
      <w:bookmarkEnd w:id="189"/>
      <w:bookmarkEnd w:id="190"/>
    </w:p>
    <w:sectPr w:rsidR="00E3181D" w:rsidRPr="00E3181D" w:rsidSect="00E71E80">
      <w:pgSz w:w="12240" w:h="15840"/>
      <w:pgMar w:top="1440" w:right="1325"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 Bruce Pike" w:date="2017-10-16T12:31:00Z" w:initials="GBP">
    <w:p w:rsidR="00CE18F0" w:rsidRDefault="00CE18F0">
      <w:pPr>
        <w:pStyle w:val="CommentText"/>
      </w:pPr>
      <w:r>
        <w:rPr>
          <w:rStyle w:val="CommentReference"/>
        </w:rPr>
        <w:annotationRef/>
      </w:r>
      <w:r>
        <w:t>We could drop this to shorten the title…</w:t>
      </w:r>
    </w:p>
  </w:comment>
  <w:comment w:id="1" w:author="G. Bruce Pike" w:date="2017-10-16T12:34:00Z" w:initials="GBP">
    <w:p w:rsidR="00F35120" w:rsidRDefault="00F35120">
      <w:pPr>
        <w:pStyle w:val="CommentText"/>
      </w:pPr>
      <w:r>
        <w:rPr>
          <w:rStyle w:val="CommentReference"/>
        </w:rPr>
        <w:annotationRef/>
      </w:r>
      <w:r>
        <w:t xml:space="preserve">Maybe this is not needed here since it is a complex qualifier.  </w:t>
      </w:r>
    </w:p>
  </w:comment>
  <w:comment w:id="3" w:author="G. Bruce Pike" w:date="2017-10-16T12:36:00Z" w:initials="GBP">
    <w:p w:rsidR="009607CE" w:rsidRDefault="009607CE">
      <w:pPr>
        <w:pStyle w:val="CommentText"/>
      </w:pPr>
      <w:r>
        <w:rPr>
          <w:rStyle w:val="CommentReference"/>
        </w:rPr>
        <w:annotationRef/>
      </w:r>
      <w:r>
        <w:t>Is there any experimental data we could include?</w:t>
      </w:r>
    </w:p>
  </w:comment>
  <w:comment w:id="4" w:author="G. Bruce Pike" w:date="2017-10-16T12:37:00Z" w:initials="GBP">
    <w:p w:rsidR="00ED45DF" w:rsidRDefault="00ED45DF">
      <w:pPr>
        <w:pStyle w:val="CommentText"/>
      </w:pPr>
      <w:r>
        <w:rPr>
          <w:rStyle w:val="CommentReference"/>
        </w:rPr>
        <w:annotationRef/>
      </w:r>
      <w:r>
        <w:t>Perhaps we should be showing this as our main experimental result?</w:t>
      </w:r>
    </w:p>
  </w:comment>
  <w:comment w:id="42" w:author="G. Bruce Pike" w:date="2017-10-16T16:52:00Z" w:initials="GBP">
    <w:p w:rsidR="00EF6AA7" w:rsidRDefault="00EF6AA7">
      <w:pPr>
        <w:pStyle w:val="CommentText"/>
      </w:pPr>
      <w:r>
        <w:rPr>
          <w:rStyle w:val="CommentReference"/>
        </w:rPr>
        <w:annotationRef/>
      </w:r>
      <w:r w:rsidR="00CB0766">
        <w:t>This sounds a bit arbitrary.</w:t>
      </w:r>
    </w:p>
  </w:comment>
  <w:comment w:id="55" w:author="G. Bruce Pike" w:date="2017-10-16T17:12:00Z" w:initials="GBP">
    <w:p w:rsidR="002E6668" w:rsidRDefault="002E6668">
      <w:pPr>
        <w:pStyle w:val="CommentText"/>
      </w:pPr>
      <w:r>
        <w:rPr>
          <w:rStyle w:val="CommentReference"/>
        </w:rPr>
        <w:annotationRef/>
      </w:r>
      <w:r>
        <w:t>Minimum?</w:t>
      </w:r>
    </w:p>
  </w:comment>
  <w:comment w:id="56" w:author="G. Bruce Pike" w:date="2017-10-16T17:14:00Z" w:initials="GBP">
    <w:p w:rsidR="00AE55B2" w:rsidRDefault="00AE55B2">
      <w:pPr>
        <w:pStyle w:val="CommentText"/>
      </w:pPr>
      <w:r>
        <w:rPr>
          <w:rStyle w:val="CommentReference"/>
        </w:rPr>
        <w:annotationRef/>
      </w:r>
      <w:r>
        <w:t>Need to review this with you to make sure I’m following correctly.</w:t>
      </w:r>
    </w:p>
  </w:comment>
  <w:comment w:id="74" w:author="G. Bruce Pike" w:date="2017-10-16T17:47:00Z" w:initials="GBP">
    <w:p w:rsidR="000B2B2F" w:rsidRDefault="000B2B2F">
      <w:pPr>
        <w:pStyle w:val="CommentText"/>
      </w:pPr>
      <w:r>
        <w:rPr>
          <w:rStyle w:val="CommentReference"/>
        </w:rPr>
        <w:annotationRef/>
      </w:r>
      <w:r>
        <w:t xml:space="preserve">We are still going to face the reviewer criticism “how do we know any of this is </w:t>
      </w:r>
      <w:proofErr w:type="gramStart"/>
      <w:r>
        <w:t>true”…</w:t>
      </w:r>
      <w:proofErr w:type="gramEnd"/>
    </w:p>
  </w:comment>
  <w:comment w:id="75" w:author="G. Bruce Pike" w:date="2017-10-16T17:50:00Z" w:initials="GBP">
    <w:p w:rsidR="00FD566A" w:rsidRDefault="00FD566A">
      <w:pPr>
        <w:pStyle w:val="CommentText"/>
      </w:pPr>
      <w:r>
        <w:rPr>
          <w:rStyle w:val="CommentReference"/>
        </w:rPr>
        <w:annotationRef/>
      </w:r>
      <w:r>
        <w:t>Some details missing for this reference.</w:t>
      </w:r>
    </w:p>
  </w:comment>
  <w:comment w:id="76" w:author="G. Bruce Pike" w:date="2017-10-16T17:50:00Z" w:initials="GBP">
    <w:p w:rsidR="00FD566A" w:rsidRDefault="00FD566A">
      <w:pPr>
        <w:pStyle w:val="CommentText"/>
      </w:pPr>
      <w:r>
        <w:rPr>
          <w:rStyle w:val="CommentReference"/>
        </w:rPr>
        <w:annotationRef/>
      </w:r>
    </w:p>
  </w:comment>
  <w:comment w:id="157" w:author="G. Bruce Pike" w:date="2017-10-16T17:16:00Z" w:initials="GBP">
    <w:p w:rsidR="003318B9" w:rsidRDefault="003318B9">
      <w:pPr>
        <w:pStyle w:val="CommentText"/>
      </w:pPr>
      <w:r>
        <w:rPr>
          <w:rStyle w:val="CommentReference"/>
        </w:rPr>
        <w:annotationRef/>
      </w:r>
      <w:r>
        <w:t>Make 0.5 curve bold?</w:t>
      </w:r>
    </w:p>
  </w:comment>
</w:comments>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rsidR="00053FFD" w:rsidRDefault="00053FFD">
      <w:r>
        <w:separator/>
      </w:r>
    </w:p>
    <w:p w:rsidR="00053FFD" w:rsidRDefault="00053FFD"/>
  </w:endnote>
  <w:endnote w:type="continuationSeparator" w:id="0">
    <w:p w:rsidR="00053FFD" w:rsidRDefault="00053FFD">
      <w:r>
        <w:continuationSeparator/>
      </w:r>
    </w:p>
    <w:p w:rsidR="00053FFD" w:rsidRDefault="00053FFD"/>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auto"/>
    <w:pitch w:val="variable"/>
    <w:sig w:usb0="E0002AE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auto"/>
    <w:pitch w:val="variable"/>
    <w:sig w:usb0="00000003" w:usb1="00000000" w:usb2="00000000" w:usb3="00000000" w:csb0="00000001" w:csb1="00000000"/>
  </w:font>
  <w:font w:name="ＭＳ ゴシック">
    <w:charset w:val="80"/>
    <w:family w:val="auto"/>
    <w:pitch w:val="variable"/>
    <w:sig w:usb0="E00002FF" w:usb1="6AC7FDFB" w:usb2="08000012" w:usb3="00000000" w:csb0="0002009F" w:csb1="00000000"/>
  </w:font>
  <w:font w:name="Cambria">
    <w:panose1 w:val="02040503050406030204"/>
    <w:charset w:val="00"/>
    <w:family w:val="auto"/>
    <w:pitch w:val="variable"/>
    <w:sig w:usb0="E00002FF" w:usb1="400004FF" w:usb2="00000000" w:usb3="00000000" w:csb0="0000019F" w:csb1="00000000"/>
  </w:font>
  <w:font w:name="Calibri">
    <w:panose1 w:val="020F0502020204030204"/>
    <w:charset w:val="00"/>
    <w:family w:val="auto"/>
    <w:pitch w:val="variable"/>
    <w:sig w:usb0="E00002FF" w:usb1="4000ACFF" w:usb2="00000001" w:usb3="00000000" w:csb0="0000019F" w:csb1="00000000"/>
  </w:font>
  <w:font w:name="Tahoma">
    <w:panose1 w:val="020B0604030504040204"/>
    <w:charset w:val="00"/>
    <w:family w:val="auto"/>
    <w:pitch w:val="variable"/>
    <w:sig w:usb0="E1002EFF" w:usb1="C000605B" w:usb2="00000029" w:usb3="00000000" w:csb0="000101FF" w:csb1="00000000"/>
  </w:font>
  <w:font w:name="MS Mincho">
    <w:panose1 w:val="02020609040205080304"/>
    <w:charset w:val="80"/>
    <w:family w:val="auto"/>
    <w:pitch w:val="variable"/>
    <w:sig w:usb0="E00002FF" w:usb1="6AC7FDFB" w:usb2="08000012" w:usb3="00000000" w:csb0="0002009F" w:csb1="00000000"/>
  </w:font>
  <w:font w:name="Cambria Math">
    <w:panose1 w:val="02040503050406030204"/>
    <w:charset w:val="00"/>
    <w:family w:val="auto"/>
    <w:pitch w:val="variable"/>
    <w:sig w:usb0="E00002FF" w:usb1="420024FF" w:usb2="00000000" w:usb3="00000000" w:csb0="0000019F" w:csb1="00000000"/>
  </w:font>
  <w:font w:name="Apple Chancery">
    <w:panose1 w:val="03020702040506060504"/>
    <w:charset w:val="00"/>
    <w:family w:val="auto"/>
    <w:pitch w:val="variable"/>
    <w:sig w:usb0="80000067" w:usb1="00000003" w:usb2="00000000" w:usb3="00000000" w:csb0="000001F3" w:csb1="00000000"/>
  </w:font>
  <w:font w:name="ＭＳ 明朝">
    <w:charset w:val="80"/>
    <w:family w:val="auto"/>
    <w:pitch w:val="variable"/>
    <w:sig w:usb0="E00002FF" w:usb1="6AC7FDFB" w:usb2="08000012" w:usb3="00000000" w:csb0="0002009F" w:csb1="00000000"/>
  </w:font>
  <w:font w:name="Arial">
    <w:panose1 w:val="020B0604020202020204"/>
    <w:charset w:val="00"/>
    <w:family w:val="auto"/>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8F0" w:rsidRDefault="00CE18F0" w:rsidP="006A18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rsidR="00CE18F0" w:rsidRDefault="00CE18F0" w:rsidP="00BC1071">
    <w:pPr>
      <w:pStyle w:val="Footer"/>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8F0" w:rsidRDefault="00CE18F0" w:rsidP="006A1824">
    <w:pPr>
      <w:pStyle w:val="Footer"/>
      <w:framePr w:wrap="around"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AC4813">
      <w:rPr>
        <w:rStyle w:val="PageNumber"/>
        <w:noProof/>
      </w:rPr>
      <w:t>18</w:t>
    </w:r>
    <w:r>
      <w:rPr>
        <w:rStyle w:val="PageNumber"/>
      </w:rPr>
      <w:fldChar w:fldCharType="end"/>
    </w:r>
  </w:p>
  <w:p w:rsidR="00CE18F0" w:rsidRPr="00480E6C" w:rsidRDefault="00CE18F0" w:rsidP="00BC1071">
    <w:pPr>
      <w:pStyle w:val="Footer"/>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rsidR="00CE18F0" w:rsidRPr="00480E6C" w:rsidRDefault="00CE18F0" w:rsidP="003F1E8F">
    <w:pPr>
      <w:pStyle w:val="Footer"/>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rsidR="00053FFD" w:rsidRDefault="00053FFD">
      <w:r>
        <w:separator/>
      </w:r>
    </w:p>
    <w:p w:rsidR="00053FFD" w:rsidRDefault="00053FFD"/>
  </w:footnote>
  <w:footnote w:type="continuationSeparator" w:id="0">
    <w:p w:rsidR="00053FFD" w:rsidRDefault="00053FFD">
      <w:r>
        <w:continuationSeparator/>
      </w:r>
    </w:p>
    <w:p w:rsidR="00053FFD" w:rsidRDefault="00053FFD"/>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Heading1"/>
      <w:suff w:val="nothing"/>
      <w:lvlText w:val=""/>
      <w:lvlJc w:val="left"/>
      <w:pPr>
        <w:ind w:left="0" w:firstLine="0"/>
      </w:pPr>
      <w:rPr>
        <w:rFonts w:hint="default"/>
      </w:rPr>
    </w:lvl>
    <w:lvl w:ilvl="1">
      <w:start w:val="1"/>
      <w:numFmt w:val="upperLetter"/>
      <w:pStyle w:val="Heading2"/>
      <w:suff w:val="space"/>
      <w:lvlText w:val="%2."/>
      <w:lvlJc w:val="left"/>
      <w:pPr>
        <w:ind w:left="0" w:firstLine="0"/>
      </w:pPr>
      <w:rPr>
        <w:rFonts w:hint="default"/>
      </w:rPr>
    </w:lvl>
    <w:lvl w:ilvl="2">
      <w:start w:val="1"/>
      <w:numFmt w:val="lowerRoman"/>
      <w:pStyle w:val="Heading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 Bruce Pike">
    <w15:presenceInfo w15:providerId="None" w15:userId="G. Bruce Pi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087"/>
    <w:rsid w:val="0001119E"/>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3FFD"/>
    <w:rsid w:val="00054ABD"/>
    <w:rsid w:val="0005696A"/>
    <w:rsid w:val="0006022A"/>
    <w:rsid w:val="00060E0A"/>
    <w:rsid w:val="00062B03"/>
    <w:rsid w:val="00062DC7"/>
    <w:rsid w:val="000636A2"/>
    <w:rsid w:val="000638F0"/>
    <w:rsid w:val="00063A5B"/>
    <w:rsid w:val="00064672"/>
    <w:rsid w:val="00067559"/>
    <w:rsid w:val="000700B4"/>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4F6A"/>
    <w:rsid w:val="000950D5"/>
    <w:rsid w:val="00096429"/>
    <w:rsid w:val="000A0259"/>
    <w:rsid w:val="000A4002"/>
    <w:rsid w:val="000A47AE"/>
    <w:rsid w:val="000A5AAC"/>
    <w:rsid w:val="000A664F"/>
    <w:rsid w:val="000A7054"/>
    <w:rsid w:val="000A7D0F"/>
    <w:rsid w:val="000B254F"/>
    <w:rsid w:val="000B2A83"/>
    <w:rsid w:val="000B2B2F"/>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C6CFE"/>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7F2"/>
    <w:rsid w:val="000E58D3"/>
    <w:rsid w:val="000E67B7"/>
    <w:rsid w:val="000E6F24"/>
    <w:rsid w:val="000F1D14"/>
    <w:rsid w:val="000F2B35"/>
    <w:rsid w:val="000F2EA6"/>
    <w:rsid w:val="000F2FE3"/>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235D"/>
    <w:rsid w:val="001033AA"/>
    <w:rsid w:val="001044E1"/>
    <w:rsid w:val="0010567B"/>
    <w:rsid w:val="0010595A"/>
    <w:rsid w:val="001070C8"/>
    <w:rsid w:val="001102DE"/>
    <w:rsid w:val="00111FDF"/>
    <w:rsid w:val="001128E1"/>
    <w:rsid w:val="00112EF5"/>
    <w:rsid w:val="001146F2"/>
    <w:rsid w:val="00114C59"/>
    <w:rsid w:val="00115EB2"/>
    <w:rsid w:val="0011714D"/>
    <w:rsid w:val="00117725"/>
    <w:rsid w:val="00117B0F"/>
    <w:rsid w:val="001218F5"/>
    <w:rsid w:val="00121999"/>
    <w:rsid w:val="0012461C"/>
    <w:rsid w:val="001255FE"/>
    <w:rsid w:val="00125A90"/>
    <w:rsid w:val="0012605F"/>
    <w:rsid w:val="00127D02"/>
    <w:rsid w:val="00127D96"/>
    <w:rsid w:val="00127E59"/>
    <w:rsid w:val="001301A8"/>
    <w:rsid w:val="001302D4"/>
    <w:rsid w:val="001311F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EF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91A"/>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477"/>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28"/>
    <w:rsid w:val="002524FB"/>
    <w:rsid w:val="002529F1"/>
    <w:rsid w:val="002532A9"/>
    <w:rsid w:val="0025512C"/>
    <w:rsid w:val="00257BE0"/>
    <w:rsid w:val="00257D22"/>
    <w:rsid w:val="00262857"/>
    <w:rsid w:val="00262B46"/>
    <w:rsid w:val="00262C9B"/>
    <w:rsid w:val="00264151"/>
    <w:rsid w:val="00265FAF"/>
    <w:rsid w:val="0026608B"/>
    <w:rsid w:val="0026614A"/>
    <w:rsid w:val="0027032C"/>
    <w:rsid w:val="0027045E"/>
    <w:rsid w:val="002709DC"/>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448"/>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68"/>
    <w:rsid w:val="002E668D"/>
    <w:rsid w:val="002E7C4B"/>
    <w:rsid w:val="002E7CFA"/>
    <w:rsid w:val="002F03F4"/>
    <w:rsid w:val="002F0DBA"/>
    <w:rsid w:val="002F280C"/>
    <w:rsid w:val="002F350D"/>
    <w:rsid w:val="002F37C9"/>
    <w:rsid w:val="002F3865"/>
    <w:rsid w:val="002F77C1"/>
    <w:rsid w:val="00303822"/>
    <w:rsid w:val="00303F6B"/>
    <w:rsid w:val="003050CC"/>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910"/>
    <w:rsid w:val="00330F4F"/>
    <w:rsid w:val="003318B9"/>
    <w:rsid w:val="00332455"/>
    <w:rsid w:val="00332677"/>
    <w:rsid w:val="003341FD"/>
    <w:rsid w:val="00334B49"/>
    <w:rsid w:val="0033529B"/>
    <w:rsid w:val="003376D9"/>
    <w:rsid w:val="00340528"/>
    <w:rsid w:val="003421F0"/>
    <w:rsid w:val="003435BC"/>
    <w:rsid w:val="003438BA"/>
    <w:rsid w:val="00343A53"/>
    <w:rsid w:val="00345216"/>
    <w:rsid w:val="00345DEE"/>
    <w:rsid w:val="003477C5"/>
    <w:rsid w:val="0035167D"/>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1D85"/>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246"/>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9ED"/>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45AE"/>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0E8C"/>
    <w:rsid w:val="0042214B"/>
    <w:rsid w:val="00422417"/>
    <w:rsid w:val="004229EE"/>
    <w:rsid w:val="00425CCB"/>
    <w:rsid w:val="00425F74"/>
    <w:rsid w:val="004278F2"/>
    <w:rsid w:val="004300B6"/>
    <w:rsid w:val="00430939"/>
    <w:rsid w:val="0043131A"/>
    <w:rsid w:val="00431872"/>
    <w:rsid w:val="00432AB8"/>
    <w:rsid w:val="00435372"/>
    <w:rsid w:val="0043790B"/>
    <w:rsid w:val="00437F4F"/>
    <w:rsid w:val="00440119"/>
    <w:rsid w:val="00440F40"/>
    <w:rsid w:val="00442976"/>
    <w:rsid w:val="00443596"/>
    <w:rsid w:val="00444B1B"/>
    <w:rsid w:val="0044591D"/>
    <w:rsid w:val="004468B8"/>
    <w:rsid w:val="00446909"/>
    <w:rsid w:val="004472B0"/>
    <w:rsid w:val="004476F6"/>
    <w:rsid w:val="004479E4"/>
    <w:rsid w:val="00450F09"/>
    <w:rsid w:val="004511EE"/>
    <w:rsid w:val="00452C3D"/>
    <w:rsid w:val="00452E3D"/>
    <w:rsid w:val="00452ED1"/>
    <w:rsid w:val="004532EF"/>
    <w:rsid w:val="00453763"/>
    <w:rsid w:val="00456528"/>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6922"/>
    <w:rsid w:val="004771A5"/>
    <w:rsid w:val="00477771"/>
    <w:rsid w:val="00477852"/>
    <w:rsid w:val="00477A4C"/>
    <w:rsid w:val="0048018E"/>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1383"/>
    <w:rsid w:val="004A203F"/>
    <w:rsid w:val="004A2745"/>
    <w:rsid w:val="004A3AD3"/>
    <w:rsid w:val="004A494E"/>
    <w:rsid w:val="004A52F8"/>
    <w:rsid w:val="004A7E96"/>
    <w:rsid w:val="004B0C4D"/>
    <w:rsid w:val="004B1831"/>
    <w:rsid w:val="004B250E"/>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DC6"/>
    <w:rsid w:val="004E6F2E"/>
    <w:rsid w:val="004E6F6C"/>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3063"/>
    <w:rsid w:val="005042F9"/>
    <w:rsid w:val="00504B6E"/>
    <w:rsid w:val="005055DA"/>
    <w:rsid w:val="00505CC8"/>
    <w:rsid w:val="00505E7B"/>
    <w:rsid w:val="005060EF"/>
    <w:rsid w:val="0051107C"/>
    <w:rsid w:val="0051195B"/>
    <w:rsid w:val="00511C58"/>
    <w:rsid w:val="00512AA8"/>
    <w:rsid w:val="0051414E"/>
    <w:rsid w:val="00514AB6"/>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3E7C"/>
    <w:rsid w:val="00534B37"/>
    <w:rsid w:val="00534E4B"/>
    <w:rsid w:val="00535853"/>
    <w:rsid w:val="00540F87"/>
    <w:rsid w:val="00541C50"/>
    <w:rsid w:val="00541C7D"/>
    <w:rsid w:val="005421E8"/>
    <w:rsid w:val="005424E6"/>
    <w:rsid w:val="00542B89"/>
    <w:rsid w:val="0054422D"/>
    <w:rsid w:val="00544459"/>
    <w:rsid w:val="0054650F"/>
    <w:rsid w:val="00547465"/>
    <w:rsid w:val="005509DD"/>
    <w:rsid w:val="005510F8"/>
    <w:rsid w:val="005516B8"/>
    <w:rsid w:val="00551B86"/>
    <w:rsid w:val="00552A7E"/>
    <w:rsid w:val="00552E2D"/>
    <w:rsid w:val="00553E45"/>
    <w:rsid w:val="00554AFB"/>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48CC"/>
    <w:rsid w:val="005C5D1E"/>
    <w:rsid w:val="005C767E"/>
    <w:rsid w:val="005D1F8D"/>
    <w:rsid w:val="005D2438"/>
    <w:rsid w:val="005D2875"/>
    <w:rsid w:val="005D3879"/>
    <w:rsid w:val="005D4F04"/>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18F4"/>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527F"/>
    <w:rsid w:val="006A64FB"/>
    <w:rsid w:val="006A7EFE"/>
    <w:rsid w:val="006B03AC"/>
    <w:rsid w:val="006B1225"/>
    <w:rsid w:val="006B176E"/>
    <w:rsid w:val="006B34D2"/>
    <w:rsid w:val="006B35BE"/>
    <w:rsid w:val="006B3855"/>
    <w:rsid w:val="006B474F"/>
    <w:rsid w:val="006B63CE"/>
    <w:rsid w:val="006B6403"/>
    <w:rsid w:val="006B6F0D"/>
    <w:rsid w:val="006C0DFE"/>
    <w:rsid w:val="006C16B7"/>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089"/>
    <w:rsid w:val="006F572D"/>
    <w:rsid w:val="006F760C"/>
    <w:rsid w:val="006F7777"/>
    <w:rsid w:val="00704240"/>
    <w:rsid w:val="007049B1"/>
    <w:rsid w:val="00704CC8"/>
    <w:rsid w:val="0070527C"/>
    <w:rsid w:val="0070599E"/>
    <w:rsid w:val="00706223"/>
    <w:rsid w:val="00706DA1"/>
    <w:rsid w:val="00706F66"/>
    <w:rsid w:val="00707318"/>
    <w:rsid w:val="00707C8D"/>
    <w:rsid w:val="00707EF4"/>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5E0E"/>
    <w:rsid w:val="00776235"/>
    <w:rsid w:val="00776773"/>
    <w:rsid w:val="00780082"/>
    <w:rsid w:val="00780AAD"/>
    <w:rsid w:val="00780D5C"/>
    <w:rsid w:val="00780EE5"/>
    <w:rsid w:val="00781003"/>
    <w:rsid w:val="0078267F"/>
    <w:rsid w:val="0078271C"/>
    <w:rsid w:val="00782770"/>
    <w:rsid w:val="00784F17"/>
    <w:rsid w:val="00786FD1"/>
    <w:rsid w:val="0079018D"/>
    <w:rsid w:val="00792F02"/>
    <w:rsid w:val="007930BA"/>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406"/>
    <w:rsid w:val="007B1758"/>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4C93"/>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09EB"/>
    <w:rsid w:val="008510E1"/>
    <w:rsid w:val="00852F0C"/>
    <w:rsid w:val="00853C60"/>
    <w:rsid w:val="008546FC"/>
    <w:rsid w:val="00855335"/>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6934"/>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3AB"/>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4DFA"/>
    <w:rsid w:val="008E5EA1"/>
    <w:rsid w:val="008E5FA0"/>
    <w:rsid w:val="008E6E07"/>
    <w:rsid w:val="008E7652"/>
    <w:rsid w:val="008F16CE"/>
    <w:rsid w:val="008F19DA"/>
    <w:rsid w:val="008F1E7D"/>
    <w:rsid w:val="008F252E"/>
    <w:rsid w:val="008F2F99"/>
    <w:rsid w:val="008F31D3"/>
    <w:rsid w:val="008F3ECA"/>
    <w:rsid w:val="008F484B"/>
    <w:rsid w:val="008F742E"/>
    <w:rsid w:val="00900533"/>
    <w:rsid w:val="00901355"/>
    <w:rsid w:val="00902301"/>
    <w:rsid w:val="009038B7"/>
    <w:rsid w:val="00903C79"/>
    <w:rsid w:val="00904552"/>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408"/>
    <w:rsid w:val="00951AC3"/>
    <w:rsid w:val="00952F4F"/>
    <w:rsid w:val="00953FF2"/>
    <w:rsid w:val="0095601B"/>
    <w:rsid w:val="00957E7F"/>
    <w:rsid w:val="009601E2"/>
    <w:rsid w:val="009607CE"/>
    <w:rsid w:val="00960F58"/>
    <w:rsid w:val="00962258"/>
    <w:rsid w:val="00963891"/>
    <w:rsid w:val="0096433B"/>
    <w:rsid w:val="009644EE"/>
    <w:rsid w:val="009660C7"/>
    <w:rsid w:val="00967074"/>
    <w:rsid w:val="00967C6C"/>
    <w:rsid w:val="00971919"/>
    <w:rsid w:val="00972A28"/>
    <w:rsid w:val="00973A46"/>
    <w:rsid w:val="009759DC"/>
    <w:rsid w:val="00976854"/>
    <w:rsid w:val="009779E6"/>
    <w:rsid w:val="00977B97"/>
    <w:rsid w:val="00977D0A"/>
    <w:rsid w:val="00980BC0"/>
    <w:rsid w:val="00981427"/>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5FB2"/>
    <w:rsid w:val="009E66DC"/>
    <w:rsid w:val="009E6933"/>
    <w:rsid w:val="009E7E53"/>
    <w:rsid w:val="009F0E95"/>
    <w:rsid w:val="009F2094"/>
    <w:rsid w:val="009F2918"/>
    <w:rsid w:val="009F3C12"/>
    <w:rsid w:val="009F6D67"/>
    <w:rsid w:val="009F744D"/>
    <w:rsid w:val="009F75A1"/>
    <w:rsid w:val="00A000F2"/>
    <w:rsid w:val="00A00856"/>
    <w:rsid w:val="00A00997"/>
    <w:rsid w:val="00A01449"/>
    <w:rsid w:val="00A01619"/>
    <w:rsid w:val="00A0186E"/>
    <w:rsid w:val="00A0303E"/>
    <w:rsid w:val="00A04751"/>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3BC"/>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CA6"/>
    <w:rsid w:val="00A76D32"/>
    <w:rsid w:val="00A7721B"/>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4E7"/>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4813"/>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55B2"/>
    <w:rsid w:val="00AE6FAC"/>
    <w:rsid w:val="00AE71AD"/>
    <w:rsid w:val="00AF16FF"/>
    <w:rsid w:val="00AF1FB4"/>
    <w:rsid w:val="00AF260E"/>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0785"/>
    <w:rsid w:val="00B120E5"/>
    <w:rsid w:val="00B12550"/>
    <w:rsid w:val="00B12802"/>
    <w:rsid w:val="00B129D2"/>
    <w:rsid w:val="00B12DCA"/>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4548"/>
    <w:rsid w:val="00B35027"/>
    <w:rsid w:val="00B362EF"/>
    <w:rsid w:val="00B3750A"/>
    <w:rsid w:val="00B415BA"/>
    <w:rsid w:val="00B41BA6"/>
    <w:rsid w:val="00B423B3"/>
    <w:rsid w:val="00B4256C"/>
    <w:rsid w:val="00B43EE3"/>
    <w:rsid w:val="00B45120"/>
    <w:rsid w:val="00B4539D"/>
    <w:rsid w:val="00B4566A"/>
    <w:rsid w:val="00B46003"/>
    <w:rsid w:val="00B464C5"/>
    <w:rsid w:val="00B501A4"/>
    <w:rsid w:val="00B50C51"/>
    <w:rsid w:val="00B50F25"/>
    <w:rsid w:val="00B51007"/>
    <w:rsid w:val="00B51314"/>
    <w:rsid w:val="00B51BDB"/>
    <w:rsid w:val="00B51D48"/>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28E"/>
    <w:rsid w:val="00B657FE"/>
    <w:rsid w:val="00B66814"/>
    <w:rsid w:val="00B66869"/>
    <w:rsid w:val="00B66BA0"/>
    <w:rsid w:val="00B67A72"/>
    <w:rsid w:val="00B67D02"/>
    <w:rsid w:val="00B701B2"/>
    <w:rsid w:val="00B7068E"/>
    <w:rsid w:val="00B7089F"/>
    <w:rsid w:val="00B70D48"/>
    <w:rsid w:val="00B71058"/>
    <w:rsid w:val="00B71C0C"/>
    <w:rsid w:val="00B7222B"/>
    <w:rsid w:val="00B73A33"/>
    <w:rsid w:val="00B7632F"/>
    <w:rsid w:val="00B80585"/>
    <w:rsid w:val="00B81CAF"/>
    <w:rsid w:val="00B827C3"/>
    <w:rsid w:val="00B83288"/>
    <w:rsid w:val="00B848CC"/>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0B1"/>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27049"/>
    <w:rsid w:val="00C3148D"/>
    <w:rsid w:val="00C31DD3"/>
    <w:rsid w:val="00C32054"/>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877F7"/>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0766"/>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4D93"/>
    <w:rsid w:val="00CC5563"/>
    <w:rsid w:val="00CC588F"/>
    <w:rsid w:val="00CC7F93"/>
    <w:rsid w:val="00CD0638"/>
    <w:rsid w:val="00CD0EE6"/>
    <w:rsid w:val="00CD1131"/>
    <w:rsid w:val="00CD2562"/>
    <w:rsid w:val="00CD2708"/>
    <w:rsid w:val="00CD625E"/>
    <w:rsid w:val="00CD68D6"/>
    <w:rsid w:val="00CD77B3"/>
    <w:rsid w:val="00CE0901"/>
    <w:rsid w:val="00CE1672"/>
    <w:rsid w:val="00CE18F0"/>
    <w:rsid w:val="00CE2075"/>
    <w:rsid w:val="00CE24C2"/>
    <w:rsid w:val="00CE3DE0"/>
    <w:rsid w:val="00CE616C"/>
    <w:rsid w:val="00CE64AB"/>
    <w:rsid w:val="00CE64CD"/>
    <w:rsid w:val="00CE6C16"/>
    <w:rsid w:val="00CE70C3"/>
    <w:rsid w:val="00CE7579"/>
    <w:rsid w:val="00CF1183"/>
    <w:rsid w:val="00CF16BD"/>
    <w:rsid w:val="00CF18B8"/>
    <w:rsid w:val="00CF1ED7"/>
    <w:rsid w:val="00CF2464"/>
    <w:rsid w:val="00CF2590"/>
    <w:rsid w:val="00CF25BA"/>
    <w:rsid w:val="00CF3BF2"/>
    <w:rsid w:val="00CF3EA4"/>
    <w:rsid w:val="00CF4110"/>
    <w:rsid w:val="00CF580F"/>
    <w:rsid w:val="00CF66E7"/>
    <w:rsid w:val="00D017A0"/>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20A"/>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5D4F"/>
    <w:rsid w:val="00D961A8"/>
    <w:rsid w:val="00D97054"/>
    <w:rsid w:val="00D976F4"/>
    <w:rsid w:val="00DA1024"/>
    <w:rsid w:val="00DA1166"/>
    <w:rsid w:val="00DA1B3A"/>
    <w:rsid w:val="00DA5186"/>
    <w:rsid w:val="00DA533E"/>
    <w:rsid w:val="00DA534E"/>
    <w:rsid w:val="00DA5875"/>
    <w:rsid w:val="00DA5A34"/>
    <w:rsid w:val="00DA5C54"/>
    <w:rsid w:val="00DA6966"/>
    <w:rsid w:val="00DA6C5E"/>
    <w:rsid w:val="00DB0ABC"/>
    <w:rsid w:val="00DB0CCB"/>
    <w:rsid w:val="00DB1F17"/>
    <w:rsid w:val="00DB334C"/>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5F5C"/>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0025"/>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104"/>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19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5DF"/>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6AA7"/>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3EB2"/>
    <w:rsid w:val="00F246B2"/>
    <w:rsid w:val="00F271A1"/>
    <w:rsid w:val="00F30085"/>
    <w:rsid w:val="00F31070"/>
    <w:rsid w:val="00F319F6"/>
    <w:rsid w:val="00F3257D"/>
    <w:rsid w:val="00F332A3"/>
    <w:rsid w:val="00F339F2"/>
    <w:rsid w:val="00F33BBA"/>
    <w:rsid w:val="00F33F5E"/>
    <w:rsid w:val="00F34503"/>
    <w:rsid w:val="00F3498D"/>
    <w:rsid w:val="00F35120"/>
    <w:rsid w:val="00F35692"/>
    <w:rsid w:val="00F36296"/>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6971"/>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733"/>
    <w:rsid w:val="00F84B73"/>
    <w:rsid w:val="00F85BA4"/>
    <w:rsid w:val="00F90E87"/>
    <w:rsid w:val="00F91060"/>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6089"/>
    <w:rsid w:val="00FC78C7"/>
    <w:rsid w:val="00FC7F7F"/>
    <w:rsid w:val="00FD0159"/>
    <w:rsid w:val="00FD0209"/>
    <w:rsid w:val="00FD0C82"/>
    <w:rsid w:val="00FD2F48"/>
    <w:rsid w:val="00FD3E87"/>
    <w:rsid w:val="00FD40C9"/>
    <w:rsid w:val="00FD55DD"/>
    <w:rsid w:val="00FD566A"/>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bidi="x-none"/>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Heading1">
    <w:name w:val="heading 1"/>
    <w:aliases w:val="H1: Sections"/>
    <w:basedOn w:val="Normal"/>
    <w:next w:val="Normal"/>
    <w:qFormat/>
    <w:rsid w:val="009F744D"/>
    <w:pPr>
      <w:keepNext/>
      <w:numPr>
        <w:numId w:val="22"/>
      </w:numPr>
      <w:spacing w:before="240" w:after="60"/>
      <w:outlineLvl w:val="0"/>
    </w:pPr>
    <w:rPr>
      <w:b/>
    </w:rPr>
  </w:style>
  <w:style w:type="paragraph" w:styleId="Heading2">
    <w:name w:val="heading 2"/>
    <w:aliases w:val="H2: Subsect"/>
    <w:basedOn w:val="Normal"/>
    <w:next w:val="Normal"/>
    <w:link w:val="Heading2Char"/>
    <w:autoRedefine/>
    <w:uiPriority w:val="9"/>
    <w:qFormat/>
    <w:rsid w:val="009F744D"/>
    <w:pPr>
      <w:keepNext/>
      <w:numPr>
        <w:ilvl w:val="1"/>
        <w:numId w:val="22"/>
      </w:numPr>
      <w:spacing w:before="240" w:after="60"/>
      <w:outlineLvl w:val="1"/>
    </w:pPr>
    <w:rPr>
      <w:rFonts w:eastAsia="Times New Roman"/>
      <w:b/>
      <w:bCs/>
      <w:iCs/>
    </w:rPr>
  </w:style>
  <w:style w:type="paragraph" w:styleId="Heading3">
    <w:name w:val="heading 3"/>
    <w:aliases w:val="H3: SubSubSec"/>
    <w:basedOn w:val="Normal"/>
    <w:next w:val="H3Body"/>
    <w:link w:val="Heading3Ch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Heading4">
    <w:name w:val="heading 4"/>
    <w:basedOn w:val="Normal"/>
    <w:next w:val="Normal"/>
    <w:link w:val="Heading4Ch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Heading5">
    <w:name w:val="heading 5"/>
    <w:basedOn w:val="Normal"/>
    <w:next w:val="Normal"/>
    <w:link w:val="Heading5Ch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Heading6">
    <w:name w:val="heading 6"/>
    <w:basedOn w:val="Normal"/>
    <w:next w:val="Normal"/>
    <w:link w:val="Heading6Ch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Heading7">
    <w:name w:val="heading 7"/>
    <w:basedOn w:val="Normal"/>
    <w:next w:val="Normal"/>
    <w:link w:val="Heading7Ch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Heading9">
    <w:name w:val="heading 9"/>
    <w:basedOn w:val="Normal"/>
    <w:next w:val="Normal"/>
    <w:link w:val="Heading9Ch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rsid w:val="002A25C7"/>
    <w:pPr>
      <w:tabs>
        <w:tab w:val="center" w:pos="4320"/>
        <w:tab w:val="right" w:pos="8640"/>
      </w:tabs>
    </w:pPr>
  </w:style>
  <w:style w:type="paragraph" w:styleId="Footer">
    <w:name w:val="footer"/>
    <w:basedOn w:val="Normal"/>
    <w:semiHidden/>
    <w:rsid w:val="002A25C7"/>
    <w:pPr>
      <w:tabs>
        <w:tab w:val="center" w:pos="4320"/>
        <w:tab w:val="right" w:pos="8640"/>
      </w:tabs>
    </w:pPr>
  </w:style>
  <w:style w:type="character" w:styleId="PageNumber">
    <w:name w:val="page number"/>
    <w:basedOn w:val="DefaultParagraphFon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Hyperlink">
    <w:name w:val="Hyperlink"/>
    <w:aliases w:val="Body: Hyperlink"/>
    <w:uiPriority w:val="99"/>
    <w:unhideWhenUsed/>
    <w:qFormat/>
    <w:rsid w:val="00860DC7"/>
    <w:rPr>
      <w:rFonts w:ascii="Times New Roman" w:hAnsi="Times New Roman"/>
      <w:color w:val="FF0000"/>
      <w:sz w:val="24"/>
      <w:u w:val="none"/>
    </w:rPr>
  </w:style>
  <w:style w:type="paragraph" w:styleId="BodyText">
    <w:name w:val="Body Text"/>
    <w:basedOn w:val="Normal"/>
    <w:link w:val="BodyTextChar"/>
    <w:uiPriority w:val="99"/>
    <w:rsid w:val="00E02D99"/>
    <w:pPr>
      <w:spacing w:before="240" w:line="360" w:lineRule="auto"/>
    </w:pPr>
    <w:rPr>
      <w:rFonts w:eastAsia="Times New Roman"/>
      <w:lang w:eastAsia="en-CA"/>
    </w:rPr>
  </w:style>
  <w:style w:type="character" w:customStyle="1" w:styleId="BodyTextChar">
    <w:name w:val="Body Text Char"/>
    <w:basedOn w:val="DefaultParagraphFont"/>
    <w:link w:val="BodyText"/>
    <w:uiPriority w:val="99"/>
    <w:rsid w:val="00E02D99"/>
    <w:rPr>
      <w:rFonts w:ascii="Times New Roman" w:eastAsia="Times New Roman" w:hAnsi="Times New Roman"/>
      <w:sz w:val="24"/>
      <w:lang w:eastAsia="en-CA"/>
    </w:rPr>
  </w:style>
  <w:style w:type="table" w:styleId="TableGrid">
    <w:name w:val="Table Grid"/>
    <w:basedOn w:val="Table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BalloonText">
    <w:name w:val="Balloon Text"/>
    <w:basedOn w:val="Normal"/>
    <w:link w:val="BalloonTextChar"/>
    <w:uiPriority w:val="99"/>
    <w:semiHidden/>
    <w:unhideWhenUsed/>
    <w:rsid w:val="001F01E8"/>
    <w:rPr>
      <w:rFonts w:ascii="Tahoma" w:hAnsi="Tahoma" w:cs="Tahoma"/>
      <w:sz w:val="16"/>
      <w:szCs w:val="16"/>
    </w:rPr>
  </w:style>
  <w:style w:type="character" w:customStyle="1" w:styleId="BalloonTextChar">
    <w:name w:val="Balloon Text Char"/>
    <w:basedOn w:val="DefaultParagraphFont"/>
    <w:link w:val="BalloonText"/>
    <w:uiPriority w:val="99"/>
    <w:semiHidden/>
    <w:rsid w:val="001F01E8"/>
    <w:rPr>
      <w:rFonts w:ascii="Tahoma" w:hAnsi="Tahoma" w:cs="Tahoma"/>
      <w:sz w:val="16"/>
      <w:szCs w:val="16"/>
    </w:rPr>
  </w:style>
  <w:style w:type="character" w:customStyle="1" w:styleId="Heading2Char">
    <w:name w:val="Heading 2 Char"/>
    <w:aliases w:val="H2: Subsect Char"/>
    <w:basedOn w:val="DefaultParagraphFont"/>
    <w:link w:val="Heading2"/>
    <w:uiPriority w:val="9"/>
    <w:rsid w:val="009F744D"/>
    <w:rPr>
      <w:rFonts w:ascii="Times New Roman" w:eastAsia="Times New Roman" w:hAnsi="Times New Roman"/>
      <w:b/>
      <w:bCs/>
      <w:iCs/>
      <w:sz w:val="24"/>
      <w:szCs w:val="24"/>
    </w:rPr>
  </w:style>
  <w:style w:type="character" w:styleId="CommentReference">
    <w:name w:val="annotation reference"/>
    <w:basedOn w:val="DefaultParagraphFont"/>
    <w:uiPriority w:val="99"/>
    <w:semiHidden/>
    <w:unhideWhenUsed/>
    <w:rsid w:val="00C168FD"/>
    <w:rPr>
      <w:sz w:val="18"/>
      <w:szCs w:val="18"/>
    </w:rPr>
  </w:style>
  <w:style w:type="paragraph" w:styleId="CommentText">
    <w:name w:val="annotation text"/>
    <w:basedOn w:val="Normal"/>
    <w:link w:val="CommentTextChar"/>
    <w:uiPriority w:val="99"/>
    <w:semiHidden/>
    <w:unhideWhenUsed/>
    <w:rsid w:val="00C168FD"/>
  </w:style>
  <w:style w:type="character" w:customStyle="1" w:styleId="CommentTextChar">
    <w:name w:val="Comment Text Char"/>
    <w:basedOn w:val="DefaultParagraphFont"/>
    <w:link w:val="CommentText"/>
    <w:uiPriority w:val="99"/>
    <w:semiHidden/>
    <w:rsid w:val="00C168FD"/>
    <w:rPr>
      <w:sz w:val="24"/>
      <w:szCs w:val="24"/>
    </w:rPr>
  </w:style>
  <w:style w:type="paragraph" w:styleId="CommentSubject">
    <w:name w:val="annotation subject"/>
    <w:basedOn w:val="CommentText"/>
    <w:next w:val="CommentText"/>
    <w:link w:val="CommentSubjectChar"/>
    <w:uiPriority w:val="99"/>
    <w:semiHidden/>
    <w:unhideWhenUsed/>
    <w:rsid w:val="00C168FD"/>
    <w:rPr>
      <w:b/>
      <w:bCs/>
      <w:sz w:val="20"/>
      <w:szCs w:val="20"/>
    </w:rPr>
  </w:style>
  <w:style w:type="character" w:customStyle="1" w:styleId="CommentSubjectChar">
    <w:name w:val="Comment Subject Char"/>
    <w:basedOn w:val="CommentTextChar"/>
    <w:link w:val="CommentSubject"/>
    <w:uiPriority w:val="99"/>
    <w:semiHidden/>
    <w:rsid w:val="00C168FD"/>
    <w:rPr>
      <w:b/>
      <w:bCs/>
      <w:sz w:val="24"/>
      <w:szCs w:val="24"/>
    </w:rPr>
  </w:style>
  <w:style w:type="paragraph" w:styleId="ListParagraph">
    <w:name w:val="List Paragraph"/>
    <w:basedOn w:val="Normal"/>
    <w:uiPriority w:val="34"/>
    <w:qFormat/>
    <w:rsid w:val="00A24F12"/>
    <w:pPr>
      <w:ind w:left="720"/>
      <w:contextualSpacing/>
    </w:pPr>
  </w:style>
  <w:style w:type="paragraph" w:styleId="Caption">
    <w:name w:val="caption"/>
    <w:basedOn w:val="Normal"/>
    <w:next w:val="Normal"/>
    <w:uiPriority w:val="99"/>
    <w:qFormat/>
    <w:rsid w:val="00CF25BA"/>
    <w:pPr>
      <w:spacing w:before="240" w:line="360" w:lineRule="auto"/>
    </w:pPr>
    <w:rPr>
      <w:rFonts w:eastAsia="Times New Roman"/>
      <w:b/>
      <w:bCs/>
      <w:lang w:eastAsia="en-CA"/>
    </w:rPr>
  </w:style>
  <w:style w:type="paragraph" w:styleId="Re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PlaceholderText">
    <w:name w:val="Placeholder Text"/>
    <w:basedOn w:val="DefaultParagraphFont"/>
    <w:uiPriority w:val="99"/>
    <w:semiHidden/>
    <w:rsid w:val="001B3B32"/>
    <w:rPr>
      <w:color w:val="808080"/>
    </w:rPr>
  </w:style>
  <w:style w:type="paragraph" w:styleId="TableofFigures">
    <w:name w:val="table of figures"/>
    <w:basedOn w:val="Normal"/>
    <w:next w:val="Normal"/>
    <w:uiPriority w:val="99"/>
    <w:unhideWhenUsed/>
    <w:qFormat/>
    <w:rsid w:val="00624D30"/>
    <w:pPr>
      <w:spacing w:before="240"/>
    </w:pPr>
    <w:rPr>
      <w:b/>
    </w:rPr>
  </w:style>
  <w:style w:type="character" w:customStyle="1" w:styleId="Heading3Char">
    <w:name w:val="Heading 3 Char"/>
    <w:aliases w:val="H3: SubSubSec Char"/>
    <w:basedOn w:val="DefaultParagraphFont"/>
    <w:link w:val="Heading3"/>
    <w:uiPriority w:val="9"/>
    <w:rsid w:val="009F744D"/>
    <w:rPr>
      <w:rFonts w:ascii="Times New Roman" w:eastAsiaTheme="majorEastAsia" w:hAnsi="Times New Roman" w:cstheme="majorBidi"/>
      <w:b/>
      <w:bCs/>
      <w:sz w:val="24"/>
    </w:rPr>
  </w:style>
  <w:style w:type="character" w:customStyle="1" w:styleId="Heading4Char">
    <w:name w:val="Heading 4 Char"/>
    <w:basedOn w:val="DefaultParagraphFont"/>
    <w:link w:val="Heading4"/>
    <w:uiPriority w:val="9"/>
    <w:semiHidden/>
    <w:rsid w:val="00040821"/>
    <w:rPr>
      <w:rFonts w:asciiTheme="majorHAnsi" w:eastAsiaTheme="majorEastAsia" w:hAnsiTheme="majorHAnsi" w:cstheme="majorBidi"/>
      <w:b/>
      <w:bCs/>
      <w:i/>
      <w:iCs/>
      <w:color w:val="4F81BD" w:themeColor="accent1"/>
      <w:sz w:val="24"/>
    </w:rPr>
  </w:style>
  <w:style w:type="character" w:customStyle="1" w:styleId="Heading5Char">
    <w:name w:val="Heading 5 Char"/>
    <w:basedOn w:val="DefaultParagraphFont"/>
    <w:link w:val="Heading5"/>
    <w:uiPriority w:val="9"/>
    <w:semiHidden/>
    <w:rsid w:val="00040821"/>
    <w:rPr>
      <w:rFonts w:asciiTheme="majorHAnsi" w:eastAsiaTheme="majorEastAsia" w:hAnsiTheme="majorHAnsi" w:cstheme="majorBidi"/>
      <w:color w:val="243F60" w:themeColor="accent1" w:themeShade="7F"/>
      <w:sz w:val="24"/>
    </w:rPr>
  </w:style>
  <w:style w:type="character" w:customStyle="1" w:styleId="Heading6Char">
    <w:name w:val="Heading 6 Char"/>
    <w:basedOn w:val="DefaultParagraphFont"/>
    <w:link w:val="Heading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Heading7Char">
    <w:name w:val="Heading 7 Char"/>
    <w:basedOn w:val="DefaultParagraphFont"/>
    <w:link w:val="Heading7"/>
    <w:uiPriority w:val="9"/>
    <w:semiHidden/>
    <w:rsid w:val="00040821"/>
    <w:rPr>
      <w:rFonts w:asciiTheme="majorHAnsi" w:eastAsiaTheme="majorEastAsia" w:hAnsiTheme="majorHAnsi" w:cstheme="majorBidi"/>
      <w:i/>
      <w:iCs/>
      <w:color w:val="404040" w:themeColor="text1" w:themeTint="BF"/>
      <w:sz w:val="24"/>
    </w:rPr>
  </w:style>
  <w:style w:type="character" w:customStyle="1" w:styleId="Heading8Char">
    <w:name w:val="Heading 8 Char"/>
    <w:basedOn w:val="DefaultParagraphFont"/>
    <w:link w:val="Heading8"/>
    <w:uiPriority w:val="9"/>
    <w:semiHidden/>
    <w:rsid w:val="00040821"/>
    <w:rPr>
      <w:rFonts w:asciiTheme="majorHAnsi" w:eastAsiaTheme="majorEastAsia" w:hAnsiTheme="majorHAnsi" w:cstheme="majorBidi"/>
      <w:color w:val="404040" w:themeColor="text1" w:themeTint="BF"/>
    </w:rPr>
  </w:style>
  <w:style w:type="character" w:customStyle="1" w:styleId="Heading9Char">
    <w:name w:val="Heading 9 Char"/>
    <w:basedOn w:val="DefaultParagraphFont"/>
    <w:link w:val="Heading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NoSpacing">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le">
    <w:name w:val="Title"/>
    <w:aliases w:val="Paper Title"/>
    <w:basedOn w:val="Normal"/>
    <w:next w:val="Normal"/>
    <w:link w:val="TitleCh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leChar">
    <w:name w:val="Title Char"/>
    <w:aliases w:val="Paper Title Char"/>
    <w:basedOn w:val="DefaultParagraphFont"/>
    <w:link w:val="Title"/>
    <w:uiPriority w:val="10"/>
    <w:rsid w:val="00AA6B52"/>
    <w:rPr>
      <w:rFonts w:ascii="Times New Roman" w:eastAsiaTheme="majorEastAsia" w:hAnsi="Times New Roman"/>
      <w:b/>
      <w:spacing w:val="5"/>
      <w:kern w:val="28"/>
      <w:sz w:val="40"/>
      <w:szCs w:val="40"/>
    </w:rPr>
  </w:style>
  <w:style w:type="character" w:styleId="FollowedHyperlink">
    <w:name w:val="FollowedHyperlink"/>
    <w:aliases w:val="Body: FollowedHyperlink"/>
    <w:basedOn w:val="DefaultParagraphFont"/>
    <w:uiPriority w:val="99"/>
    <w:semiHidden/>
    <w:unhideWhenUsed/>
    <w:qFormat/>
    <w:rsid w:val="00860DC7"/>
    <w:rPr>
      <w:rFonts w:ascii="Times New Roman" w:hAnsi="Times New Roman"/>
      <w:color w:val="FF0000"/>
      <w:sz w:val="24"/>
      <w:u w:val="none"/>
    </w:rPr>
  </w:style>
  <w:style w:type="character" w:styleId="Strong">
    <w:name w:val="Strong"/>
    <w:basedOn w:val="DefaultParagraphFon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footer" Target="footer1.xml"/><Relationship Id="rId20" Type="http://schemas.microsoft.com/office/2011/relationships/people" Target="people.xml"/><Relationship Id="rId21" Type="http://schemas.openxmlformats.org/officeDocument/2006/relationships/theme" Target="theme/theme1.xml"/><Relationship Id="rId10" Type="http://schemas.openxmlformats.org/officeDocument/2006/relationships/footer" Target="footer2.xml"/><Relationship Id="rId11" Type="http://schemas.openxmlformats.org/officeDocument/2006/relationships/footer" Target="footer3.xml"/><Relationship Id="rId12" Type="http://schemas.openxmlformats.org/officeDocument/2006/relationships/image" Target="media/image1.png"/><Relationship Id="rId13" Type="http://schemas.openxmlformats.org/officeDocument/2006/relationships/image" Target="media/image2.png"/><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fontTable" Target="fontTable.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56987B6A-C480-5349-A6AE-F659068B6F31}">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TotalTime>
  <Pages>1</Pages>
  <Words>14491</Words>
  <Characters>82600</Characters>
  <Application>Microsoft Macintosh Word</Application>
  <DocSecurity>0</DocSecurity>
  <Lines>688</Lines>
  <Paragraphs>193</Paragraphs>
  <ScaleCrop>false</ScaleCrop>
  <HeadingPairs>
    <vt:vector size="2" baseType="variant">
      <vt:variant>
        <vt:lpstr>Title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96898</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G. Bruce Pike</cp:lastModifiedBy>
  <cp:revision>31</cp:revision>
  <cp:lastPrinted>2016-10-18T15:19:00Z</cp:lastPrinted>
  <dcterms:created xsi:type="dcterms:W3CDTF">2017-10-16T16:26:00Z</dcterms:created>
  <dcterms:modified xsi:type="dcterms:W3CDTF">2017-10-16T21:50:00Z</dcterms:modified>
</cp:coreProperties>
</file>