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79AACD1" w14:textId="77777777" w:rsidR="00A91D2B" w:rsidRPr="004964B3" w:rsidRDefault="00A91D2B" w:rsidP="004720FD">
      <w:pPr>
        <w:spacing w:after="0" w:line="240" w:lineRule="auto"/>
        <w:jc w:val="center"/>
        <w:rPr>
          <w:color w:val="FF0000"/>
        </w:rPr>
      </w:pPr>
      <w:bookmarkStart w:id="0" w:name="_GoBack"/>
      <w:bookmarkEnd w:id="0"/>
    </w:p>
    <w:p w14:paraId="23E48C45" w14:textId="77777777" w:rsidR="00A91D2B" w:rsidRPr="00480E6C" w:rsidRDefault="00A91D2B" w:rsidP="004720FD">
      <w:pPr>
        <w:spacing w:after="0" w:line="240" w:lineRule="auto"/>
        <w:jc w:val="center"/>
      </w:pPr>
    </w:p>
    <w:p w14:paraId="11E5EB57" w14:textId="77777777" w:rsidR="00A91D2B" w:rsidRPr="00480E6C" w:rsidRDefault="00A91D2B" w:rsidP="003438BA">
      <w:pPr>
        <w:spacing w:after="0" w:line="240" w:lineRule="auto"/>
        <w:jc w:val="center"/>
        <w:rPr>
          <w:sz w:val="40"/>
          <w:szCs w:val="40"/>
        </w:rPr>
      </w:pPr>
    </w:p>
    <w:p w14:paraId="3C822BE4" w14:textId="77777777" w:rsidR="00A91D2B" w:rsidRPr="006B63CE" w:rsidRDefault="006B63CE" w:rsidP="00616EBF">
      <w:pPr>
        <w:pStyle w:val="Titre"/>
      </w:pPr>
      <w:r>
        <w:t xml:space="preserve">Quantitative Magnetization Transfer Protocol </w:t>
      </w:r>
      <w:r w:rsidR="00707EF4">
        <w:t xml:space="preserve">Design </w:t>
      </w:r>
      <w:r>
        <w:t>Optimization for B</w:t>
      </w:r>
      <w:r>
        <w:rPr>
          <w:vertAlign w:val="subscript"/>
        </w:rPr>
        <w:t>1</w:t>
      </w:r>
      <w:r>
        <w:t>-</w:t>
      </w:r>
      <w:r w:rsidR="0008214F">
        <w:t>I</w:t>
      </w:r>
      <w:r>
        <w:t xml:space="preserve">nsensitivity </w:t>
      </w:r>
      <w:commentRangeStart w:id="1"/>
      <w:r>
        <w:t xml:space="preserve">through Sensitivity-Regularization of the </w:t>
      </w:r>
      <w:proofErr w:type="spellStart"/>
      <w:r>
        <w:t>Cramér</w:t>
      </w:r>
      <w:proofErr w:type="spellEnd"/>
      <w:r>
        <w:t>-Rao Lower Bound</w:t>
      </w:r>
      <w:commentRangeEnd w:id="1"/>
      <w:r w:rsidR="008C13AB">
        <w:rPr>
          <w:rStyle w:val="Marquedecommentaire"/>
          <w:rFonts w:eastAsia="Times"/>
          <w:b w:val="0"/>
          <w:spacing w:val="0"/>
          <w:kern w:val="0"/>
        </w:rPr>
        <w:commentReference w:id="1"/>
      </w:r>
    </w:p>
    <w:p w14:paraId="68DAA803" w14:textId="77777777" w:rsidR="00A91D2B" w:rsidRPr="00382E5F" w:rsidRDefault="00A91D2B" w:rsidP="0008214F">
      <w:pPr>
        <w:spacing w:after="0" w:line="240" w:lineRule="auto"/>
        <w:jc w:val="center"/>
      </w:pPr>
    </w:p>
    <w:p w14:paraId="276C614B" w14:textId="77777777" w:rsidR="00A41043" w:rsidRPr="00382E5F" w:rsidRDefault="00A41043" w:rsidP="004720FD">
      <w:pPr>
        <w:spacing w:after="0" w:line="240" w:lineRule="auto"/>
        <w:jc w:val="center"/>
      </w:pPr>
    </w:p>
    <w:p w14:paraId="03DD4ACC" w14:textId="77777777" w:rsidR="00A41043" w:rsidRPr="00382E5F" w:rsidRDefault="00A41043" w:rsidP="004720FD">
      <w:pPr>
        <w:spacing w:after="0" w:line="240" w:lineRule="auto"/>
        <w:jc w:val="center"/>
      </w:pPr>
    </w:p>
    <w:p w14:paraId="5B8B31B3" w14:textId="77777777" w:rsidR="00A41043" w:rsidRPr="00382E5F" w:rsidRDefault="00A41043" w:rsidP="004720FD">
      <w:pPr>
        <w:spacing w:after="0" w:line="240" w:lineRule="auto"/>
        <w:jc w:val="center"/>
      </w:pPr>
    </w:p>
    <w:p w14:paraId="05FE85B5" w14:textId="77777777"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105C36E4" w14:textId="77777777" w:rsidR="00A91D2B" w:rsidRPr="00382E5F" w:rsidRDefault="00A91D2B" w:rsidP="004720FD">
      <w:pPr>
        <w:spacing w:after="0" w:line="240" w:lineRule="auto"/>
        <w:jc w:val="center"/>
      </w:pPr>
    </w:p>
    <w:p w14:paraId="3CB27CE7" w14:textId="77777777" w:rsidR="00BC1071" w:rsidRPr="00382E5F" w:rsidRDefault="00BC1071" w:rsidP="004720FD">
      <w:pPr>
        <w:spacing w:after="0" w:line="240" w:lineRule="auto"/>
        <w:jc w:val="center"/>
      </w:pPr>
    </w:p>
    <w:p w14:paraId="266E8CFA"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7A230B3D" w14:textId="77777777"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2D731ABF" w14:textId="77777777" w:rsidR="00A91D2B" w:rsidRPr="00480E6C" w:rsidRDefault="00A91D2B" w:rsidP="004720FD">
      <w:pPr>
        <w:spacing w:after="0" w:line="240" w:lineRule="auto"/>
        <w:jc w:val="center"/>
      </w:pPr>
    </w:p>
    <w:p w14:paraId="33D5E755" w14:textId="77777777" w:rsidR="00A91D2B" w:rsidRPr="00480E6C" w:rsidRDefault="00A91D2B" w:rsidP="004720FD">
      <w:pPr>
        <w:spacing w:after="0" w:line="240" w:lineRule="auto"/>
        <w:jc w:val="center"/>
      </w:pPr>
    </w:p>
    <w:p w14:paraId="30186878" w14:textId="77777777" w:rsidR="00A91D2B" w:rsidRPr="00480E6C" w:rsidRDefault="00A91D2B" w:rsidP="004720FD">
      <w:pPr>
        <w:spacing w:after="0" w:line="240" w:lineRule="auto"/>
        <w:jc w:val="center"/>
      </w:pPr>
    </w:p>
    <w:p w14:paraId="336C8D19" w14:textId="77777777"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666DD930" w14:textId="77777777" w:rsidR="005673C2" w:rsidRPr="00747715" w:rsidRDefault="005673C2" w:rsidP="004720FD">
      <w:pPr>
        <w:spacing w:after="0" w:line="240" w:lineRule="auto"/>
        <w:jc w:val="center"/>
      </w:pPr>
    </w:p>
    <w:p w14:paraId="1F31EFDD" w14:textId="77777777" w:rsidR="005673C2" w:rsidRPr="00747715" w:rsidRDefault="005673C2" w:rsidP="004720FD">
      <w:pPr>
        <w:spacing w:after="0" w:line="240" w:lineRule="auto"/>
        <w:jc w:val="center"/>
      </w:pPr>
    </w:p>
    <w:p w14:paraId="59CBBA90" w14:textId="77777777" w:rsidR="005673C2" w:rsidRPr="00B44270" w:rsidRDefault="005673C2" w:rsidP="004720FD">
      <w:pPr>
        <w:spacing w:after="0" w:line="240" w:lineRule="auto"/>
        <w:jc w:val="center"/>
        <w:rPr>
          <w:b/>
        </w:rPr>
      </w:pPr>
      <w:r w:rsidRPr="00747715">
        <w:rPr>
          <w:b/>
        </w:rPr>
        <w:t xml:space="preserve">Corresponding author </w:t>
      </w:r>
    </w:p>
    <w:p w14:paraId="77C118E0" w14:textId="77777777" w:rsidR="005673C2" w:rsidRDefault="005673C2" w:rsidP="004720FD">
      <w:pPr>
        <w:spacing w:after="0" w:line="240" w:lineRule="auto"/>
        <w:jc w:val="center"/>
      </w:pPr>
      <w:r w:rsidRPr="00B44270">
        <w:t>Mathieu Boudreau</w:t>
      </w:r>
    </w:p>
    <w:p w14:paraId="45E43F2A" w14:textId="77777777" w:rsidR="005673C2" w:rsidRPr="00B44270" w:rsidRDefault="005673C2" w:rsidP="004720FD">
      <w:pPr>
        <w:spacing w:after="0" w:line="240" w:lineRule="auto"/>
        <w:jc w:val="center"/>
      </w:pPr>
      <w:r>
        <w:t xml:space="preserve">Room WB-325, </w:t>
      </w:r>
      <w:r w:rsidRPr="00747715">
        <w:t>McConnell Brain Imaging Centre</w:t>
      </w:r>
    </w:p>
    <w:p w14:paraId="6057F66A" w14:textId="77777777" w:rsidR="005673C2" w:rsidRPr="00747715" w:rsidRDefault="005673C2" w:rsidP="004720FD">
      <w:pPr>
        <w:spacing w:after="0" w:line="240" w:lineRule="auto"/>
        <w:jc w:val="center"/>
      </w:pPr>
      <w:r w:rsidRPr="00747715">
        <w:t xml:space="preserve">Montreal Neurological Institute </w:t>
      </w:r>
    </w:p>
    <w:p w14:paraId="29951747" w14:textId="77777777" w:rsidR="005673C2" w:rsidRPr="00747715" w:rsidRDefault="005673C2" w:rsidP="004720FD">
      <w:pPr>
        <w:spacing w:after="0" w:line="240" w:lineRule="auto"/>
        <w:jc w:val="center"/>
      </w:pPr>
      <w:r w:rsidRPr="00747715">
        <w:t>McGill University, Montreal</w:t>
      </w:r>
    </w:p>
    <w:p w14:paraId="57AABF4E" w14:textId="77777777" w:rsidR="005673C2" w:rsidRDefault="005673C2" w:rsidP="004720FD">
      <w:pPr>
        <w:spacing w:after="0" w:line="240" w:lineRule="auto"/>
        <w:jc w:val="center"/>
      </w:pPr>
      <w:r w:rsidRPr="00747715">
        <w:t>Quebec, Canada</w:t>
      </w:r>
    </w:p>
    <w:p w14:paraId="4C79FC3C" w14:textId="77777777" w:rsidR="005673C2" w:rsidRPr="00747715" w:rsidRDefault="005673C2" w:rsidP="004720FD">
      <w:pPr>
        <w:spacing w:after="0" w:line="240" w:lineRule="auto"/>
        <w:jc w:val="center"/>
      </w:pPr>
      <w:r w:rsidRPr="004A6E2C">
        <w:t>H3A 2B4</w:t>
      </w:r>
    </w:p>
    <w:p w14:paraId="7ECE6F06" w14:textId="77777777" w:rsidR="005673C2" w:rsidRPr="009B7D97" w:rsidRDefault="005673C2" w:rsidP="004720FD">
      <w:pPr>
        <w:spacing w:after="0" w:line="240" w:lineRule="auto"/>
        <w:jc w:val="center"/>
      </w:pPr>
      <w:r w:rsidRPr="009B7D97">
        <w:t>E-mail: mathieu.boudreau2@mail.mcgill.ca</w:t>
      </w:r>
    </w:p>
    <w:p w14:paraId="5086223A" w14:textId="77777777" w:rsidR="005673C2" w:rsidRPr="00B44270" w:rsidRDefault="005673C2" w:rsidP="004720FD">
      <w:pPr>
        <w:spacing w:after="0" w:line="240" w:lineRule="auto"/>
        <w:jc w:val="center"/>
      </w:pPr>
      <w:r w:rsidRPr="00B44270">
        <w:t>Phone: (438) 822-8747</w:t>
      </w:r>
    </w:p>
    <w:p w14:paraId="44DBFE63" w14:textId="77777777" w:rsidR="00A91D2B" w:rsidRDefault="00A91D2B" w:rsidP="004720FD">
      <w:pPr>
        <w:spacing w:after="0" w:line="240" w:lineRule="auto"/>
        <w:jc w:val="center"/>
      </w:pPr>
    </w:p>
    <w:p w14:paraId="46BAE458" w14:textId="77777777" w:rsidR="00BC1071" w:rsidRPr="00480E6C" w:rsidRDefault="00BC1071" w:rsidP="004720FD">
      <w:pPr>
        <w:spacing w:after="0" w:line="240" w:lineRule="auto"/>
        <w:jc w:val="center"/>
      </w:pPr>
    </w:p>
    <w:p w14:paraId="0AD6EFA5" w14:textId="7777777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72B44117" w14:textId="77777777" w:rsidR="005673C2" w:rsidRPr="00747715" w:rsidRDefault="005673C2" w:rsidP="004720FD">
      <w:pPr>
        <w:spacing w:after="0" w:line="240" w:lineRule="auto"/>
        <w:jc w:val="center"/>
      </w:pPr>
    </w:p>
    <w:p w14:paraId="0831F962" w14:textId="77777777"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0038D8FB" w14:textId="77777777" w:rsidR="00A91D2B" w:rsidRDefault="00A91D2B" w:rsidP="004720FD">
      <w:pPr>
        <w:spacing w:after="0" w:line="240" w:lineRule="auto"/>
        <w:jc w:val="center"/>
      </w:pPr>
    </w:p>
    <w:p w14:paraId="1FE8C763" w14:textId="77777777" w:rsidR="005673C2" w:rsidRPr="00480E6C" w:rsidRDefault="005673C2" w:rsidP="004720FD">
      <w:pPr>
        <w:spacing w:after="0" w:line="240" w:lineRule="auto"/>
        <w:jc w:val="center"/>
      </w:pPr>
    </w:p>
    <w:p w14:paraId="4035EF44" w14:textId="77777777" w:rsidR="006A1824" w:rsidRDefault="00A91D2B" w:rsidP="004720FD">
      <w:pPr>
        <w:spacing w:after="0" w:line="240" w:lineRule="auto"/>
        <w:jc w:val="center"/>
        <w:rPr>
          <w:b/>
        </w:rPr>
      </w:pPr>
      <w:r w:rsidRPr="00480E6C">
        <w:rPr>
          <w:b/>
        </w:rPr>
        <w:t xml:space="preserve">Word count: </w:t>
      </w:r>
      <w:r w:rsidR="00420572">
        <w:rPr>
          <w:b/>
        </w:rPr>
        <w:t>4</w:t>
      </w:r>
      <w:r w:rsidR="00822DE5">
        <w:rPr>
          <w:b/>
        </w:rPr>
        <w:t>6</w:t>
      </w:r>
      <w:r w:rsidR="00D8220A">
        <w:rPr>
          <w:b/>
        </w:rPr>
        <w:t>8</w:t>
      </w:r>
      <w:r w:rsidR="00E73104">
        <w:rPr>
          <w:b/>
        </w:rPr>
        <w:t>8</w:t>
      </w:r>
    </w:p>
    <w:p w14:paraId="7028E4CF" w14:textId="77777777"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 xml:space="preserve">-Insensitivity through Sensitivity-Regularization of the </w:t>
      </w:r>
      <w:proofErr w:type="spellStart"/>
      <w:r w:rsidR="00534B37" w:rsidRPr="00534B37">
        <w:rPr>
          <w:b/>
          <w:sz w:val="28"/>
          <w:szCs w:val="28"/>
        </w:rPr>
        <w:t>Cramér</w:t>
      </w:r>
      <w:proofErr w:type="spellEnd"/>
      <w:r w:rsidR="00534B37" w:rsidRPr="00534B37">
        <w:rPr>
          <w:b/>
          <w:sz w:val="28"/>
          <w:szCs w:val="28"/>
        </w:rPr>
        <w:t>-Rao Lower Bound</w:t>
      </w:r>
    </w:p>
    <w:p w14:paraId="6BDEC29F" w14:textId="77777777" w:rsidR="005673C2" w:rsidRPr="00747715" w:rsidRDefault="005673C2" w:rsidP="00262B46">
      <w:pPr>
        <w:jc w:val="center"/>
        <w:rPr>
          <w:b/>
        </w:rPr>
      </w:pPr>
      <w:r w:rsidRPr="00E536AE">
        <w:rPr>
          <w:b/>
        </w:rPr>
        <w:t>Abstract</w:t>
      </w:r>
    </w:p>
    <w:p w14:paraId="5BDD3D7A" w14:textId="77777777"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w:t>
      </w:r>
    </w:p>
    <w:p w14:paraId="518C6AEE" w14:textId="77777777" w:rsidR="005673C2" w:rsidRPr="00E61A85" w:rsidRDefault="00A43D1E" w:rsidP="005673C2">
      <w:r>
        <w:rPr>
          <w:b/>
        </w:rPr>
        <w:t xml:space="preserve">Theory and </w:t>
      </w:r>
      <w:r w:rsidR="005673C2" w:rsidRPr="00747715">
        <w:rPr>
          <w:b/>
        </w:rPr>
        <w:t>Methods:</w:t>
      </w:r>
      <w:r w:rsidR="00B948F9" w:rsidRPr="00A47E15">
        <w:t xml:space="preserve"> </w:t>
      </w:r>
      <w:r w:rsidR="00B940FB">
        <w:t>A</w:t>
      </w:r>
      <w:r w:rsidR="00B51007">
        <w:t>n</w:t>
      </w:r>
      <w:r w:rsidR="00B940FB">
        <w:t xml:space="preserve"> expression describing the impact of B</w:t>
      </w:r>
      <w:r w:rsidR="00B940FB">
        <w:rPr>
          <w:vertAlign w:val="subscript"/>
        </w:rPr>
        <w:t>1</w:t>
      </w:r>
      <w:r w:rsidR="000272C9">
        <w:t>-</w:t>
      </w:r>
      <w:r w:rsidR="00B940FB">
        <w:t>inaccuracies on qMT fitting parameters was derived using a sensitivity analysis. To simultaneously optimize for robustness against noise and B</w:t>
      </w:r>
      <w:r w:rsidR="00B940FB">
        <w:rPr>
          <w:vertAlign w:val="subscript"/>
        </w:rPr>
        <w:t>1</w:t>
      </w:r>
      <w:r w:rsidR="00B940FB">
        <w:t xml:space="preserve">-inaccuracies, the optimization condition was defined as the </w:t>
      </w:r>
      <w:proofErr w:type="spellStart"/>
      <w:r w:rsidR="00B940FB">
        <w:t>Cramér</w:t>
      </w:r>
      <w:proofErr w:type="spellEnd"/>
      <w:r w:rsidR="00B940FB">
        <w:t>-Rao lower bound (CRLB) regularized by the B</w:t>
      </w:r>
      <w:r w:rsidR="00B940FB">
        <w:rPr>
          <w:vertAlign w:val="subscript"/>
        </w:rPr>
        <w:t>1</w:t>
      </w:r>
      <w:r w:rsidR="00B940FB">
        <w:t xml:space="preserve">-sensitivity expression for the parameter-of-interest (F). </w:t>
      </w:r>
      <w:r w:rsidR="0078271C">
        <w:t xml:space="preserve">qMT protocols were </w:t>
      </w:r>
      <w:r w:rsidR="00A8411A">
        <w:t xml:space="preserve">iteratively </w:t>
      </w:r>
      <w:r w:rsidR="0078271C">
        <w:t>optimized from an initial search space (12 MT flip-angles, 26 off-resonance frequencies), with and without B</w:t>
      </w:r>
      <w:r w:rsidR="0078271C">
        <w:rPr>
          <w:vertAlign w:val="subscript"/>
        </w:rPr>
        <w:t>1</w:t>
      </w:r>
      <w:r w:rsidR="0078271C">
        <w:t>-regularization</w:t>
      </w:r>
      <w:r w:rsidR="005812D4">
        <w:t xml:space="preserve"> </w:t>
      </w:r>
      <w:commentRangeStart w:id="2"/>
      <w:r w:rsidR="005812D4">
        <w:t>(using a B</w:t>
      </w:r>
      <w:r w:rsidR="005812D4">
        <w:rPr>
          <w:vertAlign w:val="subscript"/>
        </w:rPr>
        <w:t>1</w:t>
      </w:r>
      <w:r w:rsidR="005812D4">
        <w:t>-dependent T</w:t>
      </w:r>
      <w:r w:rsidR="005812D4">
        <w:rPr>
          <w:vertAlign w:val="subscript"/>
        </w:rPr>
        <w:t>1</w:t>
      </w:r>
      <w:r w:rsidR="005812D4">
        <w:t xml:space="preserve"> mapping method – variable flip angle)</w:t>
      </w:r>
      <w:r w:rsidR="0078271C">
        <w:t>.</w:t>
      </w:r>
      <w:commentRangeEnd w:id="2"/>
      <w:r w:rsidR="00F35120">
        <w:rPr>
          <w:rStyle w:val="Marquedecommentaire"/>
        </w:rPr>
        <w:commentReference w:id="2"/>
      </w:r>
      <w:r w:rsidR="00C43B6F">
        <w:t xml:space="preserve"> Three 10-point qMT protocols (</w:t>
      </w:r>
      <w:r w:rsidR="005812D4">
        <w:t>U</w:t>
      </w:r>
      <w:r w:rsidR="00C43B6F">
        <w:t>niform, CRLB, CRLB</w:t>
      </w:r>
      <w:r w:rsidR="00602E7E">
        <w:t>+</w:t>
      </w:r>
      <w:r w:rsidR="00C43B6F">
        <w:t>B</w:t>
      </w:r>
      <w:r w:rsidR="00C43B6F">
        <w:rPr>
          <w:vertAlign w:val="subscript"/>
        </w:rPr>
        <w:t>1</w:t>
      </w:r>
      <w:r w:rsidR="00C43B6F">
        <w:t xml:space="preserve">-regulatization) were </w:t>
      </w:r>
      <w:r w:rsidR="00707EF4">
        <w:t>compared</w:t>
      </w:r>
      <w:r w:rsidR="00C43B6F">
        <w:t xml:space="preserve"> using Monte Carlo simulations </w:t>
      </w:r>
      <w:r w:rsidR="00707EF4">
        <w:t>for</w:t>
      </w:r>
      <w:r w:rsidR="00C43B6F">
        <w:t xml:space="preserve">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12EEFEBC" w14:textId="77777777"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12D4">
        <w:rPr>
          <w:bCs/>
          <w:lang w:val="en-CA"/>
        </w:rPr>
        <w:t>resulted in</w:t>
      </w:r>
      <w:r w:rsidR="005823A6">
        <w:rPr>
          <w:bCs/>
          <w:lang w:val="en-CA"/>
        </w:rPr>
        <w:t xml:space="preserve"> the best robustness of F against B</w:t>
      </w:r>
      <w:r w:rsidR="005823A6">
        <w:rPr>
          <w:bCs/>
          <w:vertAlign w:val="subscript"/>
          <w:lang w:val="en-CA"/>
        </w:rPr>
        <w:t>1</w:t>
      </w:r>
      <w:r w:rsidR="005812D4">
        <w:rPr>
          <w:bCs/>
          <w:lang w:val="en-CA"/>
        </w:rPr>
        <w:t>-</w:t>
      </w:r>
      <w:r w:rsidR="005823A6">
        <w:rPr>
          <w:bCs/>
          <w:lang w:val="en-CA"/>
        </w:rPr>
        <w:t>errors</w:t>
      </w:r>
      <w:r w:rsidR="006531A7">
        <w:rPr>
          <w:bCs/>
          <w:lang w:val="en-CA"/>
        </w:rPr>
        <w:t>,</w:t>
      </w:r>
      <w:r w:rsidR="005823A6">
        <w:rPr>
          <w:bCs/>
          <w:lang w:val="en-CA"/>
        </w:rPr>
        <w:t xml:space="preserve"> for a wide range of SNR</w:t>
      </w:r>
      <w:r w:rsidR="005812D4">
        <w:rPr>
          <w:bCs/>
          <w:lang w:val="en-CA"/>
        </w:rPr>
        <w:t xml:space="preserve"> and for both white</w:t>
      </w:r>
      <w:r w:rsidR="005823A6">
        <w:rPr>
          <w:bCs/>
          <w:lang w:val="en-CA"/>
        </w:rPr>
        <w:t xml:space="preserve"> and grey matter tissue</w:t>
      </w:r>
      <w:r w:rsidR="005812D4">
        <w:rPr>
          <w:bCs/>
          <w:lang w:val="en-CA"/>
        </w:rPr>
        <w:t>s</w:t>
      </w:r>
      <w:r w:rsidR="005823A6">
        <w:rPr>
          <w:bCs/>
          <w:lang w:val="en-CA"/>
        </w:rPr>
        <w:t>.</w:t>
      </w:r>
      <w:r w:rsidR="00D5188E">
        <w:rPr>
          <w:bCs/>
          <w:lang w:val="en-CA"/>
        </w:rPr>
        <w:t xml:space="preserve"> </w:t>
      </w:r>
      <w:r w:rsidR="002D2F99">
        <w:rPr>
          <w:bCs/>
          <w:lang w:val="en-CA"/>
        </w:rPr>
        <w:t>For</w:t>
      </w:r>
      <w:r w:rsidR="005823A6">
        <w:rPr>
          <w:bCs/>
          <w:lang w:val="en-CA"/>
        </w:rPr>
        <w:t xml:space="preserve"> SNR </w:t>
      </w:r>
      <w:r w:rsidR="002D2F99">
        <w:rPr>
          <w:bCs/>
          <w:lang w:val="en-CA"/>
        </w:rPr>
        <w:t xml:space="preserve">= </w:t>
      </w:r>
      <w:r w:rsidR="005823A6">
        <w:rPr>
          <w:bCs/>
          <w:lang w:val="en-CA"/>
        </w:rPr>
        <w:t>100, this protocol resulted in errors</w:t>
      </w:r>
      <w:r w:rsidR="00707EF4">
        <w:rPr>
          <w:bCs/>
          <w:lang w:val="en-CA"/>
        </w:rPr>
        <w:t xml:space="preserve"> of less than</w:t>
      </w:r>
      <w:r w:rsidR="00D1609C">
        <w:rPr>
          <w:bCs/>
          <w:lang w:val="en-CA"/>
        </w:rPr>
        <w:t xml:space="preserve"> 1%</w:t>
      </w:r>
      <w:r w:rsidR="005823A6">
        <w:rPr>
          <w:bCs/>
          <w:lang w:val="en-CA"/>
        </w:rPr>
        <w:t xml:space="preserve"> in</w:t>
      </w:r>
      <w:r w:rsidR="002D2F99">
        <w:rPr>
          <w:bCs/>
          <w:lang w:val="en-CA"/>
        </w:rPr>
        <w:t xml:space="preserve"> </w:t>
      </w:r>
      <w:r w:rsidR="00572063">
        <w:rPr>
          <w:bCs/>
          <w:lang w:val="en-CA"/>
        </w:rPr>
        <w:t>mean</w:t>
      </w:r>
      <w:r w:rsidR="005823A6">
        <w:rPr>
          <w:bCs/>
          <w:lang w:val="en-CA"/>
        </w:rPr>
        <w:t xml:space="preserve"> F</w:t>
      </w:r>
      <w:r w:rsidR="001323E8">
        <w:rPr>
          <w:bCs/>
          <w:lang w:val="en-CA"/>
        </w:rPr>
        <w:t xml:space="preserve"> </w:t>
      </w:r>
      <w:r w:rsidR="00D1609C">
        <w:rPr>
          <w:bCs/>
          <w:lang w:val="en-CA"/>
        </w:rPr>
        <w:t xml:space="preserve">values </w:t>
      </w:r>
      <w:r w:rsidR="005823A6">
        <w:rPr>
          <w:bCs/>
          <w:lang w:val="en-CA"/>
        </w:rPr>
        <w:t>for B</w:t>
      </w:r>
      <w:r w:rsidR="005823A6">
        <w:rPr>
          <w:bCs/>
          <w:vertAlign w:val="subscript"/>
          <w:lang w:val="en-CA"/>
        </w:rPr>
        <w:t>1</w:t>
      </w:r>
      <w:r w:rsidR="001323E8">
        <w:rPr>
          <w:bCs/>
          <w:lang w:val="en-CA"/>
        </w:rPr>
        <w:t>-</w:t>
      </w:r>
      <w:r w:rsidR="005823A6">
        <w:rPr>
          <w:bCs/>
          <w:lang w:val="en-CA"/>
        </w:rPr>
        <w:t>errors ranging between -10 to 20%, the range</w:t>
      </w:r>
      <w:r w:rsidR="001323E8">
        <w:rPr>
          <w:bCs/>
          <w:lang w:val="en-CA"/>
        </w:rPr>
        <w:t xml:space="preserve"> of B</w:t>
      </w:r>
      <w:r w:rsidR="001323E8">
        <w:rPr>
          <w:bCs/>
          <w:vertAlign w:val="subscript"/>
          <w:lang w:val="en-CA"/>
        </w:rPr>
        <w:t>1</w:t>
      </w:r>
      <w:r w:rsidR="001323E8">
        <w:rPr>
          <w:bCs/>
          <w:lang w:val="en-CA"/>
        </w:rPr>
        <w:t xml:space="preserve"> values</w:t>
      </w:r>
      <w:r w:rsidR="005823A6">
        <w:rPr>
          <w:bCs/>
          <w:lang w:val="en-CA"/>
        </w:rPr>
        <w:t xml:space="preserve"> typically observed in vivo in the human head</w:t>
      </w:r>
      <w:ins w:id="3" w:author="G. Bruce Pike" w:date="2017-10-16T12:36:00Z">
        <w:r w:rsidR="009607CE">
          <w:rPr>
            <w:bCs/>
            <w:lang w:val="en-CA"/>
          </w:rPr>
          <w:t xml:space="preserve"> at field strength of 3 T and less</w:t>
        </w:r>
      </w:ins>
      <w:r w:rsidR="005823A6">
        <w:rPr>
          <w:bCs/>
          <w:lang w:val="en-CA"/>
        </w:rPr>
        <w:t>.</w:t>
      </w:r>
      <w:r w:rsidR="00042EFA">
        <w:rPr>
          <w:bCs/>
          <w:lang w:val="en-CA"/>
        </w:rPr>
        <w:t xml:space="preserve"> </w:t>
      </w:r>
      <w:r w:rsidR="00BD06F4">
        <w:rPr>
          <w:bCs/>
          <w:lang w:val="en-CA"/>
        </w:rPr>
        <w:t>Both</w:t>
      </w:r>
      <w:r w:rsidR="00572063">
        <w:rPr>
          <w:bCs/>
          <w:lang w:val="en-CA"/>
        </w:rPr>
        <w:t xml:space="preserve"> CRLB-optimized protocols resulted in the lowest </w:t>
      </w:r>
      <w:proofErr w:type="spellStart"/>
      <w:r w:rsidR="00572063">
        <w:rPr>
          <w:bCs/>
          <w:lang w:val="en-CA"/>
        </w:rPr>
        <w:t>σ</w:t>
      </w:r>
      <w:r w:rsidR="00572063">
        <w:rPr>
          <w:bCs/>
          <w:vertAlign w:val="subscript"/>
          <w:lang w:val="en-CA"/>
        </w:rPr>
        <w:t>F</w:t>
      </w:r>
      <w:proofErr w:type="spellEnd"/>
      <w:r w:rsidR="00572063">
        <w:rPr>
          <w:bCs/>
          <w:lang w:val="en-CA"/>
        </w:rPr>
        <w:t xml:space="preserve"> values for all SNRs, and </w:t>
      </w:r>
      <w:r w:rsidR="00D1609C">
        <w:rPr>
          <w:bCs/>
          <w:lang w:val="en-CA"/>
        </w:rPr>
        <w:t>did not increase in the presence of</w:t>
      </w:r>
      <w:r w:rsidR="00572063">
        <w:rPr>
          <w:bCs/>
          <w:lang w:val="en-CA"/>
        </w:rPr>
        <w:t xml:space="preserve"> B</w:t>
      </w:r>
      <w:r w:rsidR="00572063">
        <w:rPr>
          <w:bCs/>
          <w:vertAlign w:val="subscript"/>
          <w:lang w:val="en-CA"/>
        </w:rPr>
        <w:t>1</w:t>
      </w:r>
      <w:r w:rsidR="00D1609C">
        <w:rPr>
          <w:bCs/>
          <w:lang w:val="en-CA"/>
        </w:rPr>
        <w:t>-</w:t>
      </w:r>
      <w:r w:rsidR="00572063">
        <w:rPr>
          <w:bCs/>
          <w:lang w:val="en-CA"/>
        </w:rPr>
        <w:t>inaccuracies</w:t>
      </w:r>
      <w:commentRangeStart w:id="4"/>
      <w:r w:rsidR="00572063">
        <w:rPr>
          <w:bCs/>
          <w:lang w:val="en-CA"/>
        </w:rPr>
        <w:t>.</w:t>
      </w:r>
      <w:commentRangeEnd w:id="4"/>
      <w:r w:rsidR="009607CE">
        <w:rPr>
          <w:rStyle w:val="Marquedecommentaire"/>
        </w:rPr>
        <w:commentReference w:id="4"/>
      </w:r>
    </w:p>
    <w:p w14:paraId="75AF36B4" w14:textId="77777777" w:rsidR="005B7E95" w:rsidRPr="00602E7E" w:rsidRDefault="005673C2" w:rsidP="00034EAD">
      <w:r w:rsidRPr="00747715">
        <w:rPr>
          <w:b/>
        </w:rPr>
        <w:lastRenderedPageBreak/>
        <w:t>Conclusion:</w:t>
      </w:r>
      <w:r w:rsidRPr="00A47E15">
        <w:t xml:space="preserve"> </w:t>
      </w:r>
      <w:r w:rsidR="00B12802">
        <w:t>This work demonstrate</w:t>
      </w:r>
      <w:r w:rsidR="00951408">
        <w:t>s</w:t>
      </w:r>
      <w:r w:rsidR="00B12802">
        <w:t xml:space="preserve"> </w:t>
      </w:r>
      <w:r w:rsidR="00602E7E">
        <w:t>a regularized optimization approach for improving the robustness of auxiliary measurements</w:t>
      </w:r>
      <w:r w:rsidR="00D1609C">
        <w:t xml:space="preserve"> (e.g. B</w:t>
      </w:r>
      <w:r w:rsidR="00D1609C">
        <w:rPr>
          <w:vertAlign w:val="subscript"/>
        </w:rPr>
        <w:t>1</w:t>
      </w:r>
      <w:r w:rsidR="00D1609C">
        <w:t>)</w:t>
      </w:r>
      <w:r w:rsidR="00602E7E">
        <w:t xml:space="preserve"> sensitivity</w:t>
      </w:r>
      <w:r w:rsidR="00D1609C">
        <w:t xml:space="preserve"> </w:t>
      </w:r>
      <w:r w:rsidR="00602E7E">
        <w:t xml:space="preserve">of qMT </w:t>
      </w:r>
      <w:r w:rsidR="006531A7">
        <w:t>parameters</w:t>
      </w:r>
      <w:r w:rsidR="00707EF4">
        <w:t>, particularly the pool-size ratio (F).</w:t>
      </w:r>
      <w:r w:rsidR="006531A7">
        <w:t xml:space="preserve"> </w:t>
      </w:r>
      <w:commentRangeStart w:id="5"/>
      <w:r w:rsidR="00707EF4">
        <w:t>If desired, i</w:t>
      </w:r>
      <w:r w:rsidR="006531A7">
        <w:t xml:space="preserve">t </w:t>
      </w:r>
      <w:r w:rsidR="00D1609C">
        <w:t>may</w:t>
      </w:r>
      <w:r w:rsidR="006531A7">
        <w:t xml:space="preserve"> be</w:t>
      </w:r>
      <w:r w:rsidR="00602E7E">
        <w:t xml:space="preserve"> possible to omit B</w:t>
      </w:r>
      <w:r w:rsidR="00602E7E">
        <w:rPr>
          <w:vertAlign w:val="subscript"/>
        </w:rPr>
        <w:t>1</w:t>
      </w:r>
      <w:r w:rsidR="006531A7">
        <w:t xml:space="preserve"> mapping altogether</w:t>
      </w:r>
      <w:r w:rsidR="00602E7E">
        <w:t xml:space="preserve"> with</w:t>
      </w:r>
      <w:r w:rsidR="00D1609C">
        <w:t xml:space="preserve">out substantially biasing the </w:t>
      </w:r>
      <w:r w:rsidR="00602E7E">
        <w:t>fitted pool-size ratio values.</w:t>
      </w:r>
      <w:commentRangeEnd w:id="5"/>
      <w:r w:rsidR="00ED45DF">
        <w:rPr>
          <w:rStyle w:val="Marquedecommentaire"/>
        </w:rPr>
        <w:commentReference w:id="5"/>
      </w:r>
    </w:p>
    <w:p w14:paraId="5DD2915F" w14:textId="7777777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w:t>
      </w:r>
      <w:proofErr w:type="spellStart"/>
      <w:r w:rsidR="00A43D1E">
        <w:t>Cramér</w:t>
      </w:r>
      <w:proofErr w:type="spellEnd"/>
      <w:r w:rsidR="00A43D1E">
        <w:t>-Rao lower bound, optimization, sensitivity analysis</w:t>
      </w:r>
      <w:r w:rsidR="00F07BB0">
        <w:t>.</w:t>
      </w:r>
    </w:p>
    <w:p w14:paraId="721FDE9F" w14:textId="77777777" w:rsidR="00A91D2B" w:rsidRDefault="00A91D2B" w:rsidP="00357465">
      <w:r w:rsidRPr="00814052">
        <w:br w:type="page"/>
      </w:r>
    </w:p>
    <w:p w14:paraId="4BAC764B" w14:textId="77777777" w:rsidR="0066615F" w:rsidRDefault="0066615F" w:rsidP="0066615F">
      <w:pPr>
        <w:pStyle w:val="Titre1"/>
      </w:pPr>
      <w:r>
        <w:lastRenderedPageBreak/>
        <w:t>INTRODUCTION</w:t>
      </w:r>
    </w:p>
    <w:p w14:paraId="3242F0E4" w14:textId="77777777" w:rsidR="007D121E" w:rsidRDefault="00B139BF" w:rsidP="00036340">
      <w:r>
        <w:t xml:space="preserve">Quantitative magnetization transfer (qMT) imaging </w:t>
      </w:r>
      <w:r w:rsidR="00686D4A">
        <w:t>is</w:t>
      </w:r>
      <w:r>
        <w:t xml:space="preserve"> a class of techniques </w:t>
      </w:r>
      <w:r w:rsidR="009313A0">
        <w:t>that</w:t>
      </w:r>
      <w:r>
        <w:t xml:space="preserve"> indirectly probe </w:t>
      </w:r>
      <w:ins w:id="6" w:author="G. Bruce Pike" w:date="2017-10-16T12:39:00Z">
        <w:r w:rsidR="0048018E">
          <w:t xml:space="preserve">tissue </w:t>
        </w:r>
      </w:ins>
      <w:r>
        <w:t>macromolecular content</w:t>
      </w:r>
      <w:ins w:id="7" w:author="G. Bruce Pike" w:date="2017-10-16T12:39:00Z">
        <w:r w:rsidR="0048018E">
          <w:t xml:space="preserve">, which is not directly observable </w:t>
        </w:r>
      </w:ins>
      <w:del w:id="8" w:author="G. Bruce Pike" w:date="2017-10-16T12:39:00Z">
        <w:r w:rsidDel="0048018E">
          <w:delText xml:space="preserve"> undetectable </w:delText>
        </w:r>
      </w:del>
      <w:r>
        <w:t>using conventional MRI</w:t>
      </w:r>
      <w:r w:rsidR="007D121E">
        <w:t xml:space="preserve"> due to their inherent</w:t>
      </w:r>
      <w:r w:rsidR="009313A0">
        <w:t>ly</w:t>
      </w:r>
      <w:r w:rsidR="007D121E">
        <w:t xml:space="preserve"> </w:t>
      </w:r>
      <w:del w:id="9" w:author="G. Bruce Pike" w:date="2017-10-16T12:39:00Z">
        <w:r w:rsidR="007D121E" w:rsidDel="0048018E">
          <w:delText xml:space="preserve">small </w:delText>
        </w:r>
      </w:del>
      <w:ins w:id="10" w:author="G. Bruce Pike" w:date="2017-10-16T12:39:00Z">
        <w:r w:rsidR="0048018E">
          <w:t xml:space="preserve">short </w:t>
        </w:r>
      </w:ins>
      <w:r w:rsidR="007D121E">
        <w:t>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w:t>
      </w:r>
      <w:r w:rsidR="00B45120">
        <w:t>(“restricted pool”) relative to</w:t>
      </w:r>
      <w:r w:rsidR="009313A0">
        <w:t xml:space="preserve"> </w:t>
      </w:r>
      <w:r w:rsidR="007D121E">
        <w:t xml:space="preserve">nearby </w:t>
      </w:r>
      <w:del w:id="11" w:author="G. Bruce Pike" w:date="2017-10-16T12:40:00Z">
        <w:r w:rsidR="00B45120" w:rsidDel="0048018E">
          <w:delText xml:space="preserve">hydrogens in </w:delText>
        </w:r>
      </w:del>
      <w:r w:rsidR="007D121E">
        <w:t xml:space="preserve">liquid water </w:t>
      </w:r>
      <w:r w:rsidR="009313A0">
        <w:t xml:space="preserve">molecules </w:t>
      </w:r>
      <w:r w:rsidR="007D121E">
        <w:t>(“free pool”) by solving the Bloch-McConnell equati</w:t>
      </w:r>
      <w:r w:rsidR="009313A0">
        <w:t>ons</w:t>
      </w:r>
      <w:r w:rsidR="00B45120">
        <w:t>, which describes the</w:t>
      </w:r>
      <w:r w:rsidR="009313A0">
        <w:t xml:space="preserve">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9A0491">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9A0491">
          <w:rPr>
            <w:noProof/>
          </w:rPr>
          <w:t>2</w:t>
        </w:r>
      </w:hyperlink>
      <w:r w:rsidR="003A26EF">
        <w:rPr>
          <w:noProof/>
        </w:rPr>
        <w:t>,</w:t>
      </w:r>
      <w:hyperlink w:anchor="_ENREF_1_3" w:tooltip="Schmierer, 2008 #3675" w:history="1">
        <w:r w:rsidR="009A0491">
          <w:rPr>
            <w:noProof/>
          </w:rPr>
          <w:t>3</w:t>
        </w:r>
      </w:hyperlink>
      <w:r w:rsidR="003A26EF">
        <w:rPr>
          <w:noProof/>
        </w:rPr>
        <w:t>)</w:t>
      </w:r>
      <w:r w:rsidR="0079647D">
        <w:fldChar w:fldCharType="end"/>
      </w:r>
      <w:r w:rsidR="003E2D72">
        <w:t xml:space="preserve">. As such, the pool-size ratio </w:t>
      </w:r>
      <w:r w:rsidR="00B45120">
        <w:t>has been proposed as a</w:t>
      </w:r>
      <w:r w:rsidR="003E2D72">
        <w:t xml:space="preserve">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9A0491">
          <w:rPr>
            <w:noProof/>
          </w:rPr>
          <w:t>4</w:t>
        </w:r>
      </w:hyperlink>
      <w:r w:rsidR="008D7B35">
        <w:rPr>
          <w:noProof/>
        </w:rPr>
        <w:t>,</w:t>
      </w:r>
      <w:hyperlink w:anchor="_ENREF_1_5" w:tooltip="Davies, 2004 #8237" w:history="1">
        <w:r w:rsidR="009A0491">
          <w:rPr>
            <w:noProof/>
          </w:rPr>
          <w:t>5</w:t>
        </w:r>
      </w:hyperlink>
      <w:r w:rsidR="008D7B35">
        <w:rPr>
          <w:noProof/>
        </w:rPr>
        <w:t>)</w:t>
      </w:r>
      <w:r w:rsidR="003E2D72">
        <w:fldChar w:fldCharType="end"/>
      </w:r>
      <w:r w:rsidR="003E2D72">
        <w:t xml:space="preserve">, </w:t>
      </w:r>
      <w:r w:rsidR="00F6378E">
        <w:t xml:space="preserve">and has been shown to correlate with de- and remyelination in a </w:t>
      </w:r>
      <w:del w:id="12" w:author="G. Bruce Pike" w:date="2017-10-16T12:41:00Z">
        <w:r w:rsidR="00F6378E" w:rsidDel="006018F4">
          <w:delText xml:space="preserve">mice </w:delText>
        </w:r>
      </w:del>
      <w:ins w:id="13" w:author="G. Bruce Pike" w:date="2017-10-16T12:41:00Z">
        <w:r w:rsidR="006018F4">
          <w:t xml:space="preserve">mouse </w:t>
        </w:r>
      </w:ins>
      <w:r w:rsidR="00F6378E">
        <w:t xml:space="preserve">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9A0491">
          <w:rPr>
            <w:noProof/>
          </w:rPr>
          <w:t>6</w:t>
        </w:r>
      </w:hyperlink>
      <w:r w:rsidR="008D7B35">
        <w:rPr>
          <w:noProof/>
        </w:rPr>
        <w:t>)</w:t>
      </w:r>
      <w:r w:rsidR="00F6378E">
        <w:fldChar w:fldCharType="end"/>
      </w:r>
      <w:r w:rsidR="00F6378E">
        <w:t>.</w:t>
      </w:r>
    </w:p>
    <w:p w14:paraId="4D2025E8" w14:textId="77777777" w:rsidR="00DE3D47" w:rsidRDefault="00DE3D47" w:rsidP="00036340">
      <w:r>
        <w:t>Several techniques</w:t>
      </w:r>
      <w:r w:rsidR="00211269">
        <w:t xml:space="preserve"> have been developed to</w:t>
      </w:r>
      <w:r>
        <w:t xml:space="preserve"> acquir</w:t>
      </w:r>
      <w:r w:rsidR="00211269">
        <w:t xml:space="preserve">e and model qMT data. </w:t>
      </w:r>
      <w:del w:id="14" w:author="G. Bruce Pike" w:date="2017-10-16T12:41:00Z">
        <w:r w:rsidR="00211269" w:rsidDel="00CF1183">
          <w:delText>qMT data is m</w:delText>
        </w:r>
      </w:del>
      <w:ins w:id="15" w:author="G. Bruce Pike" w:date="2017-10-16T12:41:00Z">
        <w:r w:rsidR="00CF1183">
          <w:t>M</w:t>
        </w:r>
      </w:ins>
      <w:r w:rsidR="00211269">
        <w:t>ost commonly</w:t>
      </w:r>
      <w:ins w:id="16" w:author="G. Bruce Pike" w:date="2017-10-16T12:42:00Z">
        <w:r w:rsidR="00CF1183">
          <w:t>, qMT data are</w:t>
        </w:r>
      </w:ins>
      <w:r w:rsidR="00211269">
        <w:t xml:space="preserve"> </w:t>
      </w:r>
      <w:r w:rsidR="00C31DD3">
        <w:t>acquired using</w:t>
      </w:r>
      <w:r w:rsidR="00211269">
        <w:t xml:space="preserve"> pulsed off-resonance MT-prepared spoiled gradient echo</w:t>
      </w:r>
      <w:r w:rsidR="00C31DD3">
        <w:t xml:space="preserve"> (SPGR)</w:t>
      </w:r>
      <w:r w:rsidR="00211269">
        <w:t xml:space="preserve"> </w:t>
      </w:r>
      <w:r w:rsidR="00B6528E">
        <w:t xml:space="preserve">pulse </w:t>
      </w:r>
      <w:r w:rsidR="00211269">
        <w:t>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9A0491">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9A0491">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9A0491">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9A0491">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9A0491">
          <w:rPr>
            <w:noProof/>
          </w:rPr>
          <w:t>7</w:t>
        </w:r>
      </w:hyperlink>
      <w:r w:rsidR="008D7B35">
        <w:rPr>
          <w:noProof/>
        </w:rPr>
        <w:t>,</w:t>
      </w:r>
      <w:hyperlink w:anchor="_ENREF_1_11" w:tooltip="Yarnykh, 2002 #3719" w:history="1">
        <w:r w:rsidR="009A0491">
          <w:rPr>
            <w:noProof/>
          </w:rPr>
          <w:t>11</w:t>
        </w:r>
      </w:hyperlink>
      <w:r w:rsidR="008D7B35">
        <w:rPr>
          <w:noProof/>
        </w:rPr>
        <w:t>,</w:t>
      </w:r>
      <w:hyperlink w:anchor="_ENREF_1_12" w:tooltip="Ramani, 2002 #3661" w:history="1">
        <w:r w:rsidR="009A0491">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9A0491">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w:t>
      </w:r>
      <w:del w:id="17" w:author="G. Bruce Pike" w:date="2017-10-16T12:43:00Z">
        <w:r w:rsidR="004E4FDB" w:rsidDel="00456528">
          <w:delText xml:space="preserve">due to coil loading </w:delText>
        </w:r>
      </w:del>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9A0491">
          <w:rPr>
            <w:noProof/>
          </w:rPr>
          <w:t>14</w:t>
        </w:r>
      </w:hyperlink>
      <w:r w:rsidR="008D7B35">
        <w:rPr>
          <w:noProof/>
        </w:rPr>
        <w:t>,</w:t>
      </w:r>
      <w:hyperlink w:anchor="_ENREF_1_15" w:tooltip="Wiggins, 2006 #3732" w:history="1">
        <w:r w:rsidR="009A0491">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9A0491">
          <w:rPr>
            <w:noProof/>
          </w:rPr>
          <w:t>7</w:t>
        </w:r>
      </w:hyperlink>
      <w:r w:rsidR="009B7D97">
        <w:rPr>
          <w:noProof/>
        </w:rPr>
        <w:t>,</w:t>
      </w:r>
      <w:hyperlink w:anchor="_ENREF_1_10" w:tooltip="Henkelman, 1993 #2832" w:history="1">
        <w:r w:rsidR="009A0491">
          <w:rPr>
            <w:noProof/>
          </w:rPr>
          <w:t>10</w:t>
        </w:r>
      </w:hyperlink>
      <w:r w:rsidR="009B7D97">
        <w:rPr>
          <w:noProof/>
        </w:rPr>
        <w:t>,</w:t>
      </w:r>
      <w:hyperlink w:anchor="_ENREF_1_16" w:tooltip="Caines, 1991 #8263" w:history="1">
        <w:r w:rsidR="009A0491">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t>10+</w:t>
      </w:r>
      <w:r w:rsidR="002F77C1">
        <w:t xml:space="preserve"> </w:t>
      </w:r>
      <w:r w:rsidR="009B778A">
        <w:t xml:space="preserve">qMT </w:t>
      </w:r>
      <w:r w:rsidR="009B778A">
        <w:lastRenderedPageBreak/>
        <w:t>measurements</w:t>
      </w:r>
      <w:r w:rsidR="00547465">
        <w:t xml:space="preserve"> typically</w:t>
      </w:r>
      <w:r w:rsidR="009B778A">
        <w:t xml:space="preserve"> </w:t>
      </w:r>
      <w:r w:rsidR="00547465">
        <w:t>required</w:t>
      </w:r>
      <w:r w:rsidR="009B778A">
        <w:t xml:space="preserve"> to fit the full set of </w:t>
      </w:r>
      <w:del w:id="18" w:author="G. Bruce Pike" w:date="2017-10-16T12:43:00Z">
        <w:r w:rsidR="009B778A" w:rsidDel="00456528">
          <w:delText xml:space="preserve">fitting </w:delText>
        </w:r>
      </w:del>
      <w:proofErr w:type="spellStart"/>
      <w:ins w:id="19" w:author="G. Bruce Pike" w:date="2017-10-16T12:43:00Z">
        <w:r w:rsidR="00456528">
          <w:t>fmodel</w:t>
        </w:r>
        <w:proofErr w:type="spellEnd"/>
        <w:r w:rsidR="00456528">
          <w:t xml:space="preserve"> </w:t>
        </w:r>
      </w:ins>
      <w:r w:rsidR="009B778A">
        <w:t xml:space="preserve">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9A0491">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655B0F45" w14:textId="77777777" w:rsidR="00F7204D" w:rsidRPr="00876B92" w:rsidRDefault="00F21964" w:rsidP="00036340">
      <w:r>
        <w:t>S</w:t>
      </w:r>
      <w:r w:rsidR="003F3FC0">
        <w:t xml:space="preserve">everal </w:t>
      </w:r>
      <w:r>
        <w:t xml:space="preserve">strategies have been </w:t>
      </w:r>
      <w:r w:rsidR="00B50C51">
        <w:t>developed</w:t>
      </w:r>
      <w:r w:rsidR="003F3FC0">
        <w:t xml:space="preserve"> to</w:t>
      </w:r>
      <w:r w:rsidR="006812D3">
        <w:t xml:space="preserve"> </w:t>
      </w:r>
      <w:r w:rsidR="00A04751">
        <w:t>shorten</w:t>
      </w:r>
      <w:r w:rsidR="00CD0638">
        <w:t xml:space="preserve"> the </w:t>
      </w:r>
      <w:r w:rsidR="003F3FC0">
        <w:t xml:space="preserve">SPGR </w:t>
      </w:r>
      <w:r w:rsidR="00CD0638">
        <w:t>qMT acquisition time</w:t>
      </w:r>
      <w:r w:rsidR="00A04751">
        <w:t>,</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9A0491">
          <w:rPr>
            <w:noProof/>
          </w:rPr>
          <w:t>7</w:t>
        </w:r>
      </w:hyperlink>
      <w:r w:rsidR="003F3FC0">
        <w:rPr>
          <w:noProof/>
        </w:rPr>
        <w:t>)</w:t>
      </w:r>
      <w:r w:rsidR="003F3FC0">
        <w:fldChar w:fldCharType="end"/>
      </w:r>
      <w:r w:rsidR="00A04751">
        <w:t xml:space="preserve"> and</w:t>
      </w:r>
      <w:r w:rsidR="003F3FC0">
        <w:t xml:space="preserve"> limit</w:t>
      </w:r>
      <w:r w:rsidR="00A04751">
        <w:t xml:space="preserve">ed </w:t>
      </w:r>
      <w:r w:rsidR="003F3FC0">
        <w:t>t</w:t>
      </w:r>
      <w:r w:rsidR="00A04751">
        <w:t xml:space="preserve">he technique to </w:t>
      </w:r>
      <w:r w:rsidR="003F3FC0">
        <w:t>single slice</w:t>
      </w:r>
      <w:r w:rsidR="00A04751">
        <w:t xml:space="preserve"> acquisitions</w:t>
      </w:r>
      <w:r w:rsidR="003F3FC0">
        <w:t xml:space="preserv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9A0491">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w:t>
      </w:r>
      <w:proofErr w:type="spellStart"/>
      <w:r w:rsidR="00070151">
        <w:t>Cramér</w:t>
      </w:r>
      <w:proofErr w:type="spellEnd"/>
      <w:r w:rsidR="00070151">
        <w:t xml:space="preserve">-Rao lower bound (CRLB) as an optimization condition to minimize </w:t>
      </w:r>
      <w:ins w:id="20" w:author="G. Bruce Pike" w:date="2017-10-16T12:44:00Z">
        <w:r w:rsidR="00CE64CD">
          <w:t xml:space="preserve">estimated </w:t>
        </w:r>
      </w:ins>
      <w:r w:rsidR="00070151">
        <w:t xml:space="preserve">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9A0491">
          <w:rPr>
            <w:noProof/>
          </w:rPr>
          <w:t>19</w:t>
        </w:r>
      </w:hyperlink>
      <w:r w:rsidR="00070151">
        <w:rPr>
          <w:noProof/>
        </w:rPr>
        <w:t>)</w:t>
      </w:r>
      <w:r w:rsidR="00070151">
        <w:fldChar w:fldCharType="end"/>
      </w:r>
      <w:r w:rsidR="00070151">
        <w:t xml:space="preserve"> or an i</w:t>
      </w:r>
      <w:r w:rsidR="002D2ED1">
        <w:t>terative</w:t>
      </w:r>
      <w:r w:rsidR="00A04751">
        <w:t xml:space="preserve"> protocol</w:t>
      </w:r>
      <w:r w:rsidR="00070151">
        <w:t xml:space="preserve"> red</w:t>
      </w:r>
      <w:r w:rsidR="002D2ED1">
        <w:t>uction</w:t>
      </w:r>
      <w:r w:rsidR="00A04751">
        <w:t xml:space="preserve"> algorithm</w:t>
      </w:r>
      <w:r w:rsidR="002D2ED1">
        <w:t xml:space="preserv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9A0491">
          <w:rPr>
            <w:noProof/>
          </w:rPr>
          <w:t>17</w:t>
        </w:r>
      </w:hyperlink>
      <w:r w:rsidR="002D2ED1">
        <w:rPr>
          <w:noProof/>
        </w:rPr>
        <w:t>)</w:t>
      </w:r>
      <w:r w:rsidR="002D2ED1">
        <w:fldChar w:fldCharType="end"/>
      </w:r>
      <w:r w:rsidR="002D2ED1">
        <w:t xml:space="preserve">. </w:t>
      </w:r>
      <w:r w:rsidR="00504B6E" w:rsidRPr="000F2FE3">
        <w:t>Rapid</w:t>
      </w:r>
      <w:r w:rsidR="00504B6E">
        <w:t xml:space="preserve">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9A0491">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A04751">
        <w:t xml:space="preserve"> mapping techniques</w:t>
      </w:r>
      <w:r w:rsidR="00402639">
        <w:t xml:space="preserve"> </w:t>
      </w:r>
      <w:ins w:id="21" w:author="G. Bruce Pike" w:date="2017-10-16T16:05:00Z">
        <w:r w:rsidR="000F2FE3">
          <w:t xml:space="preserve">have </w:t>
        </w:r>
      </w:ins>
      <w:r w:rsidR="00402639">
        <w:t xml:space="preserve">evolved over time, with researchers typically choosing the </w:t>
      </w:r>
      <w:r w:rsidR="000146A3">
        <w:t xml:space="preserve">most </w:t>
      </w:r>
      <w:r w:rsidR="00402639">
        <w:t xml:space="preserve">rapid and reliable technique available at their disposal. For </w:t>
      </w:r>
      <w:r w:rsidR="00A04751">
        <w:t>example</w:t>
      </w:r>
      <w:r w:rsidR="00402639">
        <w:t>,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impac</w:t>
      </w:r>
      <w:r w:rsidR="00A04751">
        <w:t>t</w:t>
      </w:r>
      <w:r w:rsidR="00402639">
        <w:t xml:space="preserve"> the</w:t>
      </w:r>
      <w:r w:rsidR="00A04751">
        <w:t xml:space="preserve"> robustness of</w:t>
      </w:r>
      <w:r w:rsidR="00402639">
        <w:t xml:space="preserve"> </w:t>
      </w:r>
      <w:r w:rsidR="00A04751">
        <w:t xml:space="preserve">the </w:t>
      </w:r>
      <w:r w:rsidR="00402639">
        <w:t>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9A0491">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9A0491">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xml:space="preserve">, it </w:t>
      </w:r>
      <w:del w:id="22" w:author="G. Bruce Pike" w:date="2017-10-16T16:06:00Z">
        <w:r w:rsidR="004F77E5" w:rsidDel="000E57F2">
          <w:delText xml:space="preserve">was </w:delText>
        </w:r>
      </w:del>
      <w:ins w:id="23" w:author="G. Bruce Pike" w:date="2017-10-16T16:06:00Z">
        <w:r w:rsidR="000E57F2">
          <w:t xml:space="preserve">has been </w:t>
        </w:r>
      </w:ins>
      <w:r w:rsidR="004F77E5">
        <w:t>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A04751">
        <w:t>-inaccuracies</w:t>
      </w:r>
      <w:r w:rsidR="00876B92">
        <w:t xml:space="preserve">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9A0491">
          <w:rPr>
            <w:noProof/>
          </w:rPr>
          <w:t>23</w:t>
        </w:r>
      </w:hyperlink>
      <w:r w:rsidR="00876B92">
        <w:rPr>
          <w:noProof/>
        </w:rPr>
        <w:t>)</w:t>
      </w:r>
      <w:r w:rsidR="00876B92">
        <w:fldChar w:fldCharType="end"/>
      </w:r>
      <w:r w:rsidR="00876B92">
        <w:t>.</w:t>
      </w:r>
      <w:r w:rsidR="000B372A">
        <w:t xml:space="preserve"> </w:t>
      </w:r>
      <w:r w:rsidR="00600173">
        <w:t>Since that work used a fixed</w:t>
      </w:r>
      <w:r w:rsidR="00A04751">
        <w:t xml:space="preserve"> “uniform”</w:t>
      </w:r>
      <w:r w:rsidR="00600173">
        <w:t xml:space="preserve"> qMT </w:t>
      </w:r>
      <w:del w:id="24" w:author="G. Bruce Pike" w:date="2017-10-16T16:07:00Z">
        <w:r w:rsidR="00600173" w:rsidDel="00AA44E7">
          <w:delText xml:space="preserve">acquisition </w:delText>
        </w:r>
      </w:del>
      <w:ins w:id="25" w:author="G. Bruce Pike" w:date="2017-10-16T16:07:00Z">
        <w:r w:rsidR="00AA44E7">
          <w:t xml:space="preserve">sampling </w:t>
        </w:r>
      </w:ins>
      <w:r w:rsidR="00600173">
        <w:t>protocol to demonstrate the benefit of using VFA T</w:t>
      </w:r>
      <w:r w:rsidR="00600173">
        <w:rPr>
          <w:vertAlign w:val="subscript"/>
        </w:rPr>
        <w:t>1</w:t>
      </w:r>
      <w:r w:rsidR="00A04751">
        <w:t xml:space="preserve"> mapping for F, it raises</w:t>
      </w:r>
      <w:r w:rsidR="00600173">
        <w:t xml:space="preserve"> an interesting question: is it </w:t>
      </w:r>
      <w:r w:rsidR="000B372A">
        <w:t xml:space="preserve">possible to further </w:t>
      </w:r>
      <w:r w:rsidR="000B372A">
        <w:lastRenderedPageBreak/>
        <w:t xml:space="preserve">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w:t>
      </w:r>
      <w:r w:rsidR="00A04751">
        <w:t xml:space="preserve"> itself</w:t>
      </w:r>
      <w:r w:rsidR="00600173">
        <w:t xml:space="preserve"> for B</w:t>
      </w:r>
      <w:r w:rsidR="00600173">
        <w:rPr>
          <w:vertAlign w:val="subscript"/>
        </w:rPr>
        <w:t>1</w:t>
      </w:r>
      <w:r w:rsidR="00600173">
        <w:t>-insensitivity?</w:t>
      </w:r>
    </w:p>
    <w:p w14:paraId="7165A9AC" w14:textId="77777777" w:rsidR="00876B92" w:rsidRPr="0024736F" w:rsidRDefault="009C6F63" w:rsidP="00036340">
      <w:r>
        <w:t>The</w:t>
      </w:r>
      <w:r w:rsidR="00876B92">
        <w:t xml:space="preserve"> aim of this work is to</w:t>
      </w:r>
      <w:r w:rsidR="00E96B93">
        <w:t xml:space="preserve"> develop a </w:t>
      </w:r>
      <w:r w:rsidR="00B50C51">
        <w:t>method to design</w:t>
      </w:r>
      <w:r w:rsidR="00420E8C">
        <w:t xml:space="preserve"> </w:t>
      </w:r>
      <w:r w:rsidR="00B50C51">
        <w:t>optimized</w:t>
      </w:r>
      <w:r>
        <w:t xml:space="preserve"> </w:t>
      </w:r>
      <w:r w:rsidR="00420E8C">
        <w:t xml:space="preserve">qMT protocols </w:t>
      </w:r>
      <w:ins w:id="26" w:author="G. Bruce Pike" w:date="2017-10-16T16:08:00Z">
        <w:r w:rsidR="006C16B7">
          <w:t xml:space="preserve">to minimize </w:t>
        </w:r>
      </w:ins>
      <w:del w:id="27" w:author="G. Bruce Pike" w:date="2017-10-16T16:08:00Z">
        <w:r w:rsidR="00420E8C" w:rsidDel="006C16B7">
          <w:delText>for</w:delText>
        </w:r>
        <w:r w:rsidR="00876B92" w:rsidDel="006C16B7">
          <w:delText xml:space="preserve"> </w:delText>
        </w:r>
      </w:del>
      <w:r w:rsidR="00876B92">
        <w:t>B</w:t>
      </w:r>
      <w:r w:rsidR="00876B92">
        <w:rPr>
          <w:vertAlign w:val="subscript"/>
        </w:rPr>
        <w:t>1</w:t>
      </w:r>
      <w:r w:rsidR="00876B92">
        <w:t>-</w:t>
      </w:r>
      <w:del w:id="28" w:author="G. Bruce Pike" w:date="2017-10-16T16:08:00Z">
        <w:r w:rsidR="00B50C51" w:rsidDel="006C16B7">
          <w:delText>in</w:delText>
        </w:r>
      </w:del>
      <w:r w:rsidR="00876B92">
        <w:t xml:space="preserve">sensitivity of qMT </w:t>
      </w:r>
      <w:r w:rsidR="0067111B">
        <w:t>parameter</w:t>
      </w:r>
      <w:r>
        <w:t>s (particularly F)</w:t>
      </w:r>
      <w:r w:rsidR="00E96B93">
        <w:t>,</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w:t>
      </w:r>
      <w:r w:rsidR="00B50C51">
        <w:t>rived</w:t>
      </w:r>
      <w:r w:rsidR="0024736F">
        <w:t xml:space="preserve"> </w:t>
      </w:r>
      <w:r w:rsidR="00E96B93">
        <w:t xml:space="preserve">a </w:t>
      </w:r>
      <w:r w:rsidR="0024736F">
        <w:t>B</w:t>
      </w:r>
      <w:r w:rsidR="0024736F">
        <w:rPr>
          <w:vertAlign w:val="subscript"/>
        </w:rPr>
        <w:t>1</w:t>
      </w:r>
      <w:r w:rsidR="0024736F">
        <w:t>-sensitivity expression</w:t>
      </w:r>
      <w:del w:id="29" w:author="G. Bruce Pike" w:date="2017-10-16T16:09:00Z">
        <w:r w:rsidR="0024736F" w:rsidDel="006C16B7">
          <w:delText xml:space="preserve"> which</w:delText>
        </w:r>
      </w:del>
      <w:ins w:id="30" w:author="G. Bruce Pike" w:date="2017-10-16T16:09:00Z">
        <w:r w:rsidR="006C16B7">
          <w:t xml:space="preserve"> that</w:t>
        </w:r>
      </w:ins>
      <w:r w:rsidR="0024736F">
        <w:t xml:space="preserve">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 xml:space="preserve">-sensitivity of qMT for </w:t>
      </w:r>
      <w:r w:rsidR="00B50C51">
        <w:t xml:space="preserve">several </w:t>
      </w:r>
      <w:r w:rsidR="001924B0">
        <w:t>different</w:t>
      </w:r>
      <w:r w:rsidR="0024736F">
        <w:t xml:space="preserve"> uniform </w:t>
      </w:r>
      <w:ins w:id="31" w:author="G. Bruce Pike" w:date="2017-10-16T16:09:00Z">
        <w:r w:rsidR="006C16B7">
          <w:t xml:space="preserve">sampling </w:t>
        </w:r>
      </w:ins>
      <w:r w:rsidR="0024736F">
        <w:t xml:space="preserve">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w:t>
      </w:r>
      <w:r w:rsidR="00B50C51">
        <w:t xml:space="preserve"> ratios</w:t>
      </w:r>
      <w:r w:rsidR="0024736F">
        <w:t xml:space="preserve"> (SNR), B</w:t>
      </w:r>
      <w:r w:rsidR="0024736F">
        <w:rPr>
          <w:vertAlign w:val="subscript"/>
        </w:rPr>
        <w:t>1</w:t>
      </w:r>
      <w:r w:rsidR="0024736F">
        <w:t>-inaccuracies, and tissue values.</w:t>
      </w:r>
    </w:p>
    <w:p w14:paraId="642B22FE" w14:textId="77777777" w:rsidR="001D6AF7" w:rsidRPr="00A1015D" w:rsidRDefault="001D6AF7" w:rsidP="001D6AF7">
      <w:pPr>
        <w:pStyle w:val="Titre1"/>
      </w:pPr>
      <w:r>
        <w:t>THEORY</w:t>
      </w:r>
    </w:p>
    <w:p w14:paraId="65EA5FAF" w14:textId="77777777"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ins w:id="32" w:author="G. Bruce Pike" w:date="2017-10-16T16:10:00Z">
        <w:r w:rsidR="0010235D">
          <w:t>d</w:t>
        </w:r>
      </w:ins>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9A0491">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proofErr w:type="spellStart"/>
      <w:r w:rsidR="00246C05">
        <w:rPr>
          <w:i/>
        </w:rPr>
        <w:t>M</w:t>
      </w:r>
      <w:r w:rsidR="00246C05">
        <w:rPr>
          <w:vertAlign w:val="subscript"/>
        </w:rPr>
        <w:t>meas</w:t>
      </w:r>
      <w:proofErr w:type="spellEnd"/>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9A0491">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67560D08" w14:textId="77777777" w:rsidTr="00F34503">
        <w:tc>
          <w:tcPr>
            <w:tcW w:w="1000" w:type="pct"/>
          </w:tcPr>
          <w:p w14:paraId="6B65AE9D" w14:textId="77777777" w:rsidR="001D6AF7" w:rsidRPr="00A1015D" w:rsidRDefault="001D6AF7" w:rsidP="005055DA"/>
        </w:tc>
        <w:tc>
          <w:tcPr>
            <w:tcW w:w="3000" w:type="pct"/>
          </w:tcPr>
          <w:p w14:paraId="36E8A869" w14:textId="77777777" w:rsidR="001D6AF7" w:rsidRPr="00F84B73" w:rsidRDefault="00D70E62"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169182DD" w14:textId="77777777" w:rsidR="001D6AF7" w:rsidRPr="00A1015D" w:rsidRDefault="001D6AF7" w:rsidP="00F34503">
            <w:pPr>
              <w:jc w:val="right"/>
              <w:rPr>
                <w:b/>
              </w:rPr>
            </w:pPr>
            <w:r w:rsidRPr="00A1015D">
              <w:rPr>
                <w:b/>
              </w:rPr>
              <w:t>[1]</w:t>
            </w:r>
          </w:p>
        </w:tc>
      </w:tr>
    </w:tbl>
    <w:p w14:paraId="6B3EE750" w14:textId="77777777" w:rsidR="00844646" w:rsidRDefault="00844646" w:rsidP="00844646">
      <w:r>
        <w:lastRenderedPageBreak/>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9A0491">
          <w:rPr>
            <w:noProof/>
          </w:rPr>
          <w:t>1</w:t>
        </w:r>
      </w:hyperlink>
      <w:r w:rsidR="00D54339">
        <w:rPr>
          <w:noProof/>
        </w:rPr>
        <w:t>)</w:t>
      </w:r>
      <w:r w:rsidR="00D54339">
        <w:fldChar w:fldCharType="end"/>
      </w:r>
      <w:r w:rsidR="007D708D">
        <w:t xml:space="preserve"> model of </w:t>
      </w:r>
      <w:proofErr w:type="spellStart"/>
      <w:r w:rsidR="007D708D">
        <w:t>qMT</w:t>
      </w:r>
      <w:proofErr w:type="spellEnd"/>
      <w:r w:rsidR="007D708D">
        <w:t>:</w:t>
      </w:r>
      <w:r>
        <w:t xml:space="preserve"> </w:t>
      </w:r>
      <w:r w:rsidRPr="00844646">
        <w:t xml:space="preserve">F, </w:t>
      </w:r>
      <w:proofErr w:type="spellStart"/>
      <w:r w:rsidRPr="00844646">
        <w:t>k</w:t>
      </w:r>
      <w:r w:rsidRPr="00844646">
        <w:rPr>
          <w:vertAlign w:val="subscript"/>
        </w:rPr>
        <w:t>f</w:t>
      </w:r>
      <w:proofErr w:type="spellEnd"/>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proofErr w:type="spellStart"/>
      <w:r w:rsidR="007D708D">
        <w:t>Δ</w:t>
      </w:r>
      <w:r w:rsidR="007D708D" w:rsidRPr="00844646">
        <w:t>k</w:t>
      </w:r>
      <w:r w:rsidR="007D708D" w:rsidRPr="00844646">
        <w:rPr>
          <w:vertAlign w:val="subscript"/>
        </w:rPr>
        <w:t>f</w:t>
      </w:r>
      <w:proofErr w:type="spellEnd"/>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w:t>
      </w:r>
      <w:r w:rsidR="003376D9">
        <w:t>interpreted</w:t>
      </w:r>
      <w:r w:rsidR="00D50310">
        <w:t xml:space="preserve"> as being the Jacobian</w:t>
      </w:r>
      <w:r w:rsidR="007D708D">
        <w:t xml:space="preserve"> of the measurement for the fitting parameters</w:t>
      </w:r>
      <w:r w:rsidR="00D50310">
        <w:t>, which we’ll call the Jacobian sensitivity matrix</w:t>
      </w:r>
      <w:r w:rsidR="007D708D">
        <w:t>.</w:t>
      </w:r>
    </w:p>
    <w:p w14:paraId="673CC81E" w14:textId="77777777"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the optimal solution is found by minimizing the</w:t>
      </w:r>
      <w:r w:rsidR="00706223">
        <w:t xml:space="preserve"> following</w:t>
      </w:r>
      <w:r w:rsidR="009D7550">
        <w:t xml:space="preserv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0110151" w14:textId="77777777" w:rsidTr="005055DA">
        <w:tc>
          <w:tcPr>
            <w:tcW w:w="1000" w:type="pct"/>
          </w:tcPr>
          <w:p w14:paraId="21D62202" w14:textId="77777777" w:rsidR="00F84B73" w:rsidRPr="007C478C" w:rsidRDefault="00F84B73" w:rsidP="005055DA">
            <w:pPr>
              <w:rPr>
                <w:lang w:val="en-US"/>
              </w:rPr>
            </w:pPr>
          </w:p>
        </w:tc>
        <w:tc>
          <w:tcPr>
            <w:tcW w:w="3000" w:type="pct"/>
          </w:tcPr>
          <w:p w14:paraId="2EE36AEA" w14:textId="77777777" w:rsidR="00F84B73" w:rsidRPr="007C478C" w:rsidRDefault="00D70E62"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658951B9" w14:textId="77777777" w:rsidR="00F84B73" w:rsidRPr="00A1015D" w:rsidRDefault="00F84B73" w:rsidP="00A82A7C">
            <w:pPr>
              <w:spacing w:before="160"/>
              <w:jc w:val="right"/>
              <w:rPr>
                <w:b/>
              </w:rPr>
            </w:pPr>
            <w:r w:rsidRPr="00A1015D">
              <w:rPr>
                <w:b/>
              </w:rPr>
              <w:t>[</w:t>
            </w:r>
            <w:r w:rsidR="00A82A7C">
              <w:rPr>
                <w:b/>
              </w:rPr>
              <w:t>2</w:t>
            </w:r>
            <w:r w:rsidRPr="00A1015D">
              <w:rPr>
                <w:b/>
              </w:rPr>
              <w:t>]</w:t>
            </w:r>
          </w:p>
        </w:tc>
      </w:tr>
    </w:tbl>
    <w:p w14:paraId="076C7BD6" w14:textId="77777777" w:rsidR="00A42C39" w:rsidRDefault="00A97E80" w:rsidP="001A3257">
      <w:r>
        <w:t>Although Eq. 2 provides an estimate of the error propagated to the fitting parameters by an error in B</w:t>
      </w:r>
      <w:r>
        <w:rPr>
          <w:vertAlign w:val="subscript"/>
        </w:rPr>
        <w:t>1</w:t>
      </w:r>
      <w:r>
        <w:t xml:space="preserve">, it </w:t>
      </w:r>
      <w:ins w:id="33" w:author="G. Bruce Pike" w:date="2017-10-16T16:15:00Z">
        <w:r w:rsidR="00514AB6">
          <w:t xml:space="preserve">alone </w:t>
        </w:r>
      </w:ins>
      <w:r>
        <w:t xml:space="preserve">is insufficient </w:t>
      </w:r>
      <w:del w:id="34" w:author="G. Bruce Pike" w:date="2017-10-16T16:15:00Z">
        <w:r w:rsidDel="00514AB6">
          <w:delText xml:space="preserve">in itself </w:delText>
        </w:r>
        <w:r w:rsidR="00706223" w:rsidDel="00514AB6">
          <w:delText>to</w:delText>
        </w:r>
      </w:del>
      <w:ins w:id="35" w:author="G. Bruce Pike" w:date="2017-10-16T16:15:00Z">
        <w:r w:rsidR="00514AB6">
          <w:t>to</w:t>
        </w:r>
      </w:ins>
      <w:r w:rsidR="00706223">
        <w:t xml:space="preserve"> be used </w:t>
      </w:r>
      <w:r>
        <w:t>for optimal protocol design. qMT protocols must also be designed for robustness again</w:t>
      </w:r>
      <w:ins w:id="36" w:author="G. Bruce Pike" w:date="2017-10-16T16:16:00Z">
        <w:r w:rsidR="00775E0E">
          <w:t>st</w:t>
        </w:r>
      </w:ins>
      <w:r>
        <w:t xml:space="preserve"> noise</w:t>
      </w:r>
      <w:r w:rsidR="00BA4187">
        <w:t xml:space="preserve"> </w:t>
      </w:r>
      <w:r w:rsidR="00706223">
        <w:t>that naturally occurs</w:t>
      </w:r>
      <w:r w:rsidR="00BA4187">
        <w:t xml:space="preserve"> in</w:t>
      </w:r>
      <w:r>
        <w:t xml:space="preserve"> measured signals.</w:t>
      </w:r>
      <w:r w:rsidR="00A42C39">
        <w:t xml:space="preserve"> For this purpose, the </w:t>
      </w:r>
      <w:proofErr w:type="spellStart"/>
      <w:r w:rsidR="00A42C39">
        <w:t>Cram</w:t>
      </w:r>
      <w:r w:rsidR="00CC09A3">
        <w:t>é</w:t>
      </w:r>
      <w:r w:rsidR="00A42C39">
        <w:t>r</w:t>
      </w:r>
      <w:proofErr w:type="spellEnd"/>
      <w:r w:rsidR="00A42C39">
        <w:t xml:space="preserve">-Rao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9A0491">
          <w:rPr>
            <w:noProof/>
          </w:rPr>
          <w:t>19</w:t>
        </w:r>
      </w:hyperlink>
      <w:r w:rsidR="00070151">
        <w:rPr>
          <w:noProof/>
        </w:rPr>
        <w:t>)</w:t>
      </w:r>
      <w:r w:rsidR="00A42C39">
        <w:fldChar w:fldCharType="end"/>
      </w:r>
      <w:r w:rsidR="00A42C39">
        <w:t>.</w:t>
      </w:r>
      <w:r w:rsidR="00706223">
        <w:t xml:space="preserve"> </w:t>
      </w:r>
      <w:r w:rsidR="00A42C39">
        <w:t>Consider the Fisher information matrix</w:t>
      </w:r>
      <w:r w:rsidR="003D150C">
        <w:t xml:space="preserve"> (FIM)</w:t>
      </w:r>
      <w:r w:rsidR="00A42C39">
        <w:t xml:space="preserve"> </w:t>
      </w:r>
      <w:r w:rsidR="00A42C39">
        <w:rPr>
          <w:b/>
        </w:rPr>
        <w:t>J</w:t>
      </w:r>
      <w:r w:rsidR="00A42C39">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2C144186" w14:textId="77777777" w:rsidTr="0099595A">
        <w:tc>
          <w:tcPr>
            <w:tcW w:w="1000" w:type="pct"/>
          </w:tcPr>
          <w:p w14:paraId="67D77A6F" w14:textId="77777777" w:rsidR="00A42C39" w:rsidRPr="00A1015D" w:rsidRDefault="00A42C39" w:rsidP="0099595A"/>
        </w:tc>
        <w:tc>
          <w:tcPr>
            <w:tcW w:w="3000" w:type="pct"/>
          </w:tcPr>
          <w:p w14:paraId="5080EF48"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D6879C4" w14:textId="77777777" w:rsidR="00A42C39" w:rsidRPr="00A1015D" w:rsidRDefault="00A42C39" w:rsidP="008F252E">
            <w:pPr>
              <w:spacing w:before="160"/>
              <w:jc w:val="right"/>
              <w:rPr>
                <w:b/>
              </w:rPr>
            </w:pPr>
            <w:r w:rsidRPr="00A1015D">
              <w:rPr>
                <w:b/>
              </w:rPr>
              <w:t>[</w:t>
            </w:r>
            <w:r w:rsidR="008F252E">
              <w:rPr>
                <w:b/>
              </w:rPr>
              <w:t>3</w:t>
            </w:r>
            <w:r w:rsidRPr="00A1015D">
              <w:rPr>
                <w:b/>
              </w:rPr>
              <w:t>]</w:t>
            </w:r>
          </w:p>
        </w:tc>
      </w:tr>
    </w:tbl>
    <w:p w14:paraId="20228C1F" w14:textId="77777777" w:rsidR="00F0628E" w:rsidRDefault="00A42C39" w:rsidP="00153698">
      <w:r>
        <w:t xml:space="preserve">where σ is the standard deviation of the noise, and </w:t>
      </w:r>
      <w:proofErr w:type="spellStart"/>
      <w:r>
        <w:rPr>
          <w:b/>
        </w:rPr>
        <w:t>x</w:t>
      </w:r>
      <w:r>
        <w:rPr>
          <w:i/>
          <w:vertAlign w:val="subscript"/>
        </w:rPr>
        <w:t>n</w:t>
      </w:r>
      <w:proofErr w:type="spellEnd"/>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w:t>
      </w:r>
      <w:r w:rsidR="006F572D">
        <w:lastRenderedPageBreak/>
        <w:t>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w:t>
      </w:r>
      <w:r w:rsidR="00706223">
        <w:t xml:space="preserve"> instead</w:t>
      </w:r>
      <w:r w:rsidR="00153698">
        <w:t xml:space="preserve">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9A0491">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22D1743C" w14:textId="77777777" w:rsidTr="00B63A18">
        <w:tc>
          <w:tcPr>
            <w:tcW w:w="1000" w:type="pct"/>
          </w:tcPr>
          <w:p w14:paraId="68663DF4" w14:textId="77777777" w:rsidR="00A82A7C" w:rsidRPr="00A1015D" w:rsidRDefault="00A82A7C" w:rsidP="005055DA"/>
        </w:tc>
        <w:tc>
          <w:tcPr>
            <w:tcW w:w="3000" w:type="pct"/>
          </w:tcPr>
          <w:p w14:paraId="3563986D" w14:textId="77777777"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48DB5ED2" w14:textId="77777777" w:rsidR="00A82A7C" w:rsidRPr="00A1015D" w:rsidRDefault="00A82A7C" w:rsidP="00A82A7C">
            <w:pPr>
              <w:spacing w:before="160"/>
              <w:jc w:val="right"/>
              <w:rPr>
                <w:b/>
              </w:rPr>
            </w:pPr>
            <w:r w:rsidRPr="00A1015D">
              <w:rPr>
                <w:b/>
              </w:rPr>
              <w:t>[</w:t>
            </w:r>
            <w:r w:rsidR="00153698">
              <w:rPr>
                <w:b/>
              </w:rPr>
              <w:t>4</w:t>
            </w:r>
            <w:r w:rsidRPr="00A1015D">
              <w:rPr>
                <w:b/>
              </w:rPr>
              <w:t>]</w:t>
            </w:r>
          </w:p>
        </w:tc>
      </w:tr>
    </w:tbl>
    <w:p w14:paraId="5864E262" w14:textId="77777777" w:rsidR="00A65AE8" w:rsidRDefault="008F252E" w:rsidP="008F252E">
      <w:r>
        <w:t xml:space="preserve">In this work, we propose a regularization approach to </w:t>
      </w:r>
      <w:r w:rsidR="00533E7C">
        <w:t>simultaneously optimize against both</w:t>
      </w:r>
      <w:r>
        <w:t xml:space="preserve">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9A0491">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xml:space="preserve">. Thus, to optimally reduce an acquisition protocol of N unique measurements to N-1 measurements, </w:t>
      </w:r>
      <w:del w:id="37" w:author="G. Bruce Pike" w:date="2017-10-16T16:26:00Z">
        <w:r w:rsidDel="00257BE0">
          <w:delText xml:space="preserve">at </w:delText>
        </w:r>
      </w:del>
      <w:r>
        <w:t xml:space="preserve">each iteration </w:t>
      </w:r>
      <w:r w:rsidR="00706223">
        <w:t>evaluates</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4028D06C" w14:textId="77777777" w:rsidTr="005055DA">
        <w:tc>
          <w:tcPr>
            <w:tcW w:w="1000" w:type="pct"/>
          </w:tcPr>
          <w:p w14:paraId="314DB979" w14:textId="77777777" w:rsidR="008F484B" w:rsidRPr="00A1015D" w:rsidRDefault="008F484B" w:rsidP="00A517BE">
            <w:pPr>
              <w:jc w:val="right"/>
            </w:pPr>
          </w:p>
        </w:tc>
        <w:tc>
          <w:tcPr>
            <w:tcW w:w="3000" w:type="pct"/>
          </w:tcPr>
          <w:p w14:paraId="0DD111B4" w14:textId="77777777"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28A0E974" w14:textId="77777777" w:rsidR="008F484B" w:rsidRPr="00A1015D" w:rsidRDefault="008F484B" w:rsidP="008F484B">
            <w:pPr>
              <w:spacing w:before="160"/>
              <w:jc w:val="right"/>
              <w:rPr>
                <w:b/>
              </w:rPr>
            </w:pPr>
            <w:r w:rsidRPr="00A1015D">
              <w:rPr>
                <w:b/>
              </w:rPr>
              <w:t>[</w:t>
            </w:r>
            <w:r>
              <w:rPr>
                <w:b/>
              </w:rPr>
              <w:t>5</w:t>
            </w:r>
            <w:r w:rsidRPr="00A1015D">
              <w:rPr>
                <w:b/>
              </w:rPr>
              <w:t>]</w:t>
            </w:r>
          </w:p>
        </w:tc>
      </w:tr>
    </w:tbl>
    <w:p w14:paraId="78D08B6F" w14:textId="7777777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proofErr w:type="spellStart"/>
      <w:r w:rsidR="00494E44">
        <w:rPr>
          <w:b/>
        </w:rPr>
        <w:t>x</w:t>
      </w:r>
      <w:r w:rsidR="00494E44">
        <w:rPr>
          <w:vertAlign w:val="superscript"/>
        </w:rPr>
        <w:t>N</w:t>
      </w:r>
      <w:proofErr w:type="spellEnd"/>
      <w:r w:rsidR="00494E44">
        <w:t xml:space="preserve"> for a given iteration</w:t>
      </w:r>
      <w:r w:rsidR="00680C0F">
        <w:t>. Th</w:t>
      </w:r>
      <w:r w:rsidR="00494E44">
        <w:t>e</w:t>
      </w:r>
      <w:r w:rsidR="00680C0F">
        <w:t xml:space="preserve"> regularization parameter </w:t>
      </w:r>
      <w:r w:rsidR="00463B75">
        <w:t xml:space="preserve">λ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w:t>
      </w:r>
      <w:ins w:id="38" w:author="G. Bruce Pike" w:date="2017-10-16T16:27:00Z">
        <w:r w:rsidR="00257BE0">
          <w:t>s</w:t>
        </w:r>
      </w:ins>
      <w:r w:rsidR="00680C0F">
        <w:t>accuracies during the optimization.</w:t>
      </w:r>
    </w:p>
    <w:p w14:paraId="7382171C" w14:textId="77777777" w:rsidR="008C2AA3" w:rsidRPr="00A1015D" w:rsidRDefault="00A91D2B" w:rsidP="00814052">
      <w:pPr>
        <w:pStyle w:val="Titre1"/>
      </w:pPr>
      <w:r w:rsidRPr="00A1015D">
        <w:t>METHODS</w:t>
      </w:r>
    </w:p>
    <w:p w14:paraId="60BD7BB0" w14:textId="77777777" w:rsidR="00BC7113" w:rsidRDefault="00BC7113" w:rsidP="00BC7113">
      <w:pPr>
        <w:spacing w:before="10"/>
      </w:pPr>
      <w:r>
        <w:t xml:space="preserve">The core </w:t>
      </w:r>
      <w:proofErr w:type="spellStart"/>
      <w:r>
        <w:t>qMT</w:t>
      </w:r>
      <w:proofErr w:type="spellEnd"/>
      <w:r>
        <w:t xml:space="preserve"> functions and routines used in the simulations</w:t>
      </w:r>
      <w:r w:rsidR="0099595A">
        <w:t xml:space="preserve"> and fitting of this work are from </w:t>
      </w:r>
      <w:proofErr w:type="spellStart"/>
      <w:r w:rsidR="0099595A">
        <w:t>qMRLab</w:t>
      </w:r>
      <w:proofErr w:type="spellEnd"/>
      <w:r w:rsidR="0099595A">
        <w:t xml:space="preserve"> (</w:t>
      </w:r>
      <w:r w:rsidR="0099595A" w:rsidRPr="00A65AE8">
        <w:t>http://github.com/neuropoly/qMRLab</w:t>
      </w:r>
      <w:r w:rsidR="0099595A">
        <w:t xml:space="preserve">), an open-sourced quantitative MRI software packaged </w:t>
      </w:r>
      <w:r w:rsidR="001630E4">
        <w:t xml:space="preserve">that </w:t>
      </w:r>
      <w:r w:rsidR="0099595A">
        <w:t xml:space="preserve">evolved from </w:t>
      </w:r>
      <w:proofErr w:type="spellStart"/>
      <w:r w:rsidR="0099595A">
        <w:t>qMTLab</w:t>
      </w:r>
      <w:proofErr w:type="spellEnd"/>
      <w:r w:rsidR="0099595A">
        <w:t xml:space="preserve">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9A0491">
          <w:rPr>
            <w:noProof/>
          </w:rPr>
          <w:t>25</w:t>
        </w:r>
      </w:hyperlink>
      <w:r w:rsidR="00163F81">
        <w:rPr>
          <w:noProof/>
        </w:rPr>
        <w:t>)</w:t>
      </w:r>
      <w:r w:rsidR="0099595A">
        <w:fldChar w:fldCharType="end"/>
      </w:r>
      <w:r w:rsidR="0099595A">
        <w:t xml:space="preserve"> </w:t>
      </w:r>
      <w:r w:rsidR="00E43EB3">
        <w:t xml:space="preserve">and is </w:t>
      </w:r>
      <w:r w:rsidR="0099595A">
        <w:t>written in MATLAB (</w:t>
      </w:r>
      <w:proofErr w:type="spellStart"/>
      <w:r w:rsidR="00B956EE" w:rsidRPr="00B956EE">
        <w:t>MATLAB</w:t>
      </w:r>
      <w:proofErr w:type="spellEnd"/>
      <w:r w:rsidR="00B956EE" w:rsidRPr="00B956EE">
        <w:t xml:space="preserve"> 201</w:t>
      </w:r>
      <w:r w:rsidR="00B956EE">
        <w:t>7</w:t>
      </w:r>
      <w:r w:rsidR="00B956EE" w:rsidRPr="00B956EE">
        <w:t xml:space="preserve">a; </w:t>
      </w:r>
      <w:proofErr w:type="spellStart"/>
      <w:r w:rsidR="00B956EE" w:rsidRPr="00B956EE">
        <w:t>MathWorks</w:t>
      </w:r>
      <w:proofErr w:type="spellEnd"/>
      <w:r w:rsidR="00B956EE" w:rsidRPr="00B956EE">
        <w:t xml:space="preserve"> Inc., Natick, MA</w:t>
      </w:r>
      <w:r w:rsidR="0099595A">
        <w:t>). The</w:t>
      </w:r>
      <w:r w:rsidR="00E43EB3">
        <w:t xml:space="preserve"> additional</w:t>
      </w:r>
      <w:r w:rsidR="0099595A">
        <w:t xml:space="preserve"> source code developed in this work, particularly for numerically estimating the Jacobians </w:t>
      </w:r>
      <w:r w:rsidR="00E43EB3">
        <w:t xml:space="preserve">matrices </w:t>
      </w:r>
      <w:r w:rsidR="0099595A">
        <w:t xml:space="preserve">of the system, the protocol optimization algorithms, </w:t>
      </w:r>
      <w:r w:rsidR="0099595A">
        <w:lastRenderedPageBreak/>
        <w:t>and</w:t>
      </w:r>
      <w:r w:rsidR="00B956EE">
        <w:t xml:space="preserve"> the Monte Carlo simulations, is</w:t>
      </w:r>
      <w:r w:rsidR="0099595A">
        <w:t xml:space="preserve"> released as its own open-source package (</w:t>
      </w:r>
      <w:r w:rsidR="0099595A" w:rsidRPr="00A65AE8">
        <w:t>http://github.com/</w:t>
      </w:r>
      <w:r w:rsidR="0099595A">
        <w:t xml:space="preserve">mathieuboudreau/qMTLab_Tabs). </w:t>
      </w:r>
      <w:r w:rsidR="00E43EB3">
        <w:t>The code</w:t>
      </w:r>
      <w:r w:rsidR="0099595A">
        <w:t xml:space="preserve"> was developed to wrap a</w:t>
      </w:r>
      <w:r w:rsidR="00E43EB3">
        <w:t xml:space="preserve">round the </w:t>
      </w:r>
      <w:proofErr w:type="spellStart"/>
      <w:r w:rsidR="00E43EB3">
        <w:t>qMRLab</w:t>
      </w:r>
      <w:proofErr w:type="spellEnd"/>
      <w:r w:rsidR="00E43EB3">
        <w:t xml:space="preserve"> code, so that it may</w:t>
      </w:r>
      <w:r w:rsidR="00B956EE">
        <w:t xml:space="preserve"> </w:t>
      </w:r>
      <w:r w:rsidR="00B61ABB">
        <w:t>be</w:t>
      </w:r>
      <w:r w:rsidR="00B956EE">
        <w:t xml:space="preserve"> easily adaptable with</w:t>
      </w:r>
      <w:r w:rsidR="0099595A">
        <w:t xml:space="preserve"> other</w:t>
      </w:r>
      <w:r w:rsidR="00B956EE">
        <w:t xml:space="preserve"> qMT software packages or in-house code.</w:t>
      </w:r>
    </w:p>
    <w:p w14:paraId="603F0C24" w14:textId="77777777" w:rsidR="00303822" w:rsidRPr="00A1015D" w:rsidRDefault="00E71228" w:rsidP="004C36A8">
      <w:pPr>
        <w:pStyle w:val="Titre2"/>
      </w:pPr>
      <w:r>
        <w:t>Uniform Protocols</w:t>
      </w:r>
    </w:p>
    <w:p w14:paraId="6DC1AEEC" w14:textId="77777777" w:rsidR="000A4002" w:rsidRDefault="00B67D02" w:rsidP="000A4002">
      <w:r>
        <w:t xml:space="preserve">The regularization term in Eq. 5 proposed for </w:t>
      </w:r>
      <w:r w:rsidR="00503063">
        <w:t>optimizing qMT parameters</w:t>
      </w:r>
      <w:r>
        <w:t xml:space="preserve"> against B</w:t>
      </w:r>
      <w:r>
        <w:rPr>
          <w:vertAlign w:val="subscript"/>
        </w:rPr>
        <w:t>1</w:t>
      </w:r>
      <w:r w:rsidR="00503063">
        <w:t>-inaccuracies</w:t>
      </w:r>
      <w:r>
        <w:t xml:space="preserve"> was derived </w:t>
      </w:r>
      <w:del w:id="39" w:author="G. Bruce Pike" w:date="2017-10-16T16:44:00Z">
        <w:r w:rsidDel="005D4F04">
          <w:delText>as a result of</w:delText>
        </w:r>
      </w:del>
      <w:ins w:id="40" w:author="G. Bruce Pike" w:date="2017-10-16T16:44:00Z">
        <w:r w:rsidR="005D4F04">
          <w:t>using</w:t>
        </w:r>
      </w:ins>
      <w:r>
        <w:t xml:space="preserve"> a first-order approximation of a Taylor series. To </w:t>
      </w:r>
      <w:r w:rsidR="009A0491">
        <w:t xml:space="preserve">test this </w:t>
      </w:r>
      <w:r>
        <w:t xml:space="preserve">approximation, </w:t>
      </w:r>
      <w:proofErr w:type="spellStart"/>
      <w:r w:rsidRPr="00B67D02">
        <w:rPr>
          <w:b/>
        </w:rPr>
        <w:t>Δ</w:t>
      </w:r>
      <w:r w:rsidRPr="00B67D02">
        <w:rPr>
          <w:b/>
          <w:i/>
        </w:rPr>
        <w:t>p</w:t>
      </w:r>
      <w:proofErr w:type="spellEnd"/>
      <w:r>
        <w:t xml:space="preserve"> values (Δ</w:t>
      </w:r>
      <w:r w:rsidRPr="00844646">
        <w:t xml:space="preserve">F, </w:t>
      </w:r>
      <w:proofErr w:type="spellStart"/>
      <w:r>
        <w:t>Δ</w:t>
      </w:r>
      <w:r w:rsidRPr="00844646">
        <w:t>k</w:t>
      </w:r>
      <w:r w:rsidRPr="00844646">
        <w:rPr>
          <w:vertAlign w:val="subscript"/>
        </w:rPr>
        <w:t>f</w:t>
      </w:r>
      <w:proofErr w:type="spellEnd"/>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xml:space="preserve">) were calculated </w:t>
      </w:r>
      <w:r w:rsidR="0035167D">
        <w:t>by solving</w:t>
      </w:r>
      <w:r>
        <w:t xml:space="preserve"> Eq. 2 for a range of ΔB</w:t>
      </w:r>
      <w:r>
        <w:rPr>
          <w:vertAlign w:val="subscript"/>
        </w:rPr>
        <w:t>1</w:t>
      </w:r>
      <w:r>
        <w:t xml:space="preserve"> typically observed in vivo (±30%, </w:t>
      </w:r>
      <w:r w:rsidR="00F91060">
        <w:t>with an actual</w:t>
      </w:r>
      <w:r>
        <w:t xml:space="preserve"> </w:t>
      </w:r>
      <w:r w:rsidR="005421E8">
        <w:t>B</w:t>
      </w:r>
      <w:r w:rsidR="005421E8">
        <w:rPr>
          <w:vertAlign w:val="subscript"/>
        </w:rPr>
        <w:t>1</w:t>
      </w:r>
      <w:r w:rsidR="005421E8">
        <w:t xml:space="preserve"> = 1.0 </w:t>
      </w:r>
      <w:proofErr w:type="spellStart"/>
      <w:r w:rsidR="005421E8">
        <w:t>n.u</w:t>
      </w:r>
      <w:proofErr w:type="spellEnd"/>
      <w:r w:rsidR="005421E8">
        <w:t>.</w:t>
      </w:r>
      <w:r>
        <w:t>)</w:t>
      </w:r>
      <w:r w:rsidR="009A187E">
        <w:t xml:space="preserve">, and </w:t>
      </w:r>
      <w:r w:rsidR="009A0491">
        <w:t xml:space="preserve">were </w:t>
      </w:r>
      <w:r w:rsidR="009A187E">
        <w:t>compared to values estimated by fitting the signal to the Bloch-McConnell equations</w:t>
      </w:r>
      <w:r w:rsidR="009A0491">
        <w:t xml:space="preserve"> </w:t>
      </w:r>
      <w:r w:rsidR="009A0491">
        <w:fldChar w:fldCharType="begin"/>
      </w:r>
      <w:r w:rsidR="009A049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A0491">
        <w:fldChar w:fldCharType="separate"/>
      </w:r>
      <w:r w:rsidR="009A0491">
        <w:rPr>
          <w:noProof/>
        </w:rPr>
        <w:t>(</w:t>
      </w:r>
      <w:hyperlink w:anchor="_ENREF_1_7" w:tooltip="Sled, 2001 #17" w:history="1">
        <w:r w:rsidR="009A0491">
          <w:rPr>
            <w:noProof/>
          </w:rPr>
          <w:t>7</w:t>
        </w:r>
      </w:hyperlink>
      <w:r w:rsidR="009A0491">
        <w:rPr>
          <w:noProof/>
        </w:rPr>
        <w:t>)</w:t>
      </w:r>
      <w:r w:rsidR="009A0491">
        <w:fldChar w:fldCharType="end"/>
      </w:r>
      <w:r>
        <w:t>.</w:t>
      </w:r>
      <w:r w:rsidR="00374CE7">
        <w:t xml:space="preserve"> </w:t>
      </w:r>
      <w:r w:rsidR="00D344FC">
        <w:t>A “</w:t>
      </w:r>
      <w:r w:rsidR="0043131A">
        <w:t>u</w:t>
      </w:r>
      <w:r w:rsidR="00D344FC">
        <w:t>niform”</w:t>
      </w:r>
      <w:r w:rsidR="0043131A">
        <w:t xml:space="preserve"> qMT</w:t>
      </w:r>
      <w:r w:rsidR="00D344FC">
        <w:t xml:space="preserve"> </w:t>
      </w:r>
      <w:r w:rsidR="0070599E">
        <w:t xml:space="preserve">measurement </w:t>
      </w:r>
      <w:r w:rsidR="00D344FC">
        <w:t>protocol</w:t>
      </w:r>
      <w:del w:id="41" w:author="G. Bruce Pike" w:date="2017-10-16T16:45:00Z">
        <w:r w:rsidR="00D344FC" w:rsidDel="005D4F04">
          <w:delText>s</w:delText>
        </w:r>
      </w:del>
      <w:r w:rsidR="00D344FC">
        <w:t xml:space="preserve"> was used</w:t>
      </w:r>
      <w:r w:rsidR="008A6649">
        <w:t>,</w:t>
      </w:r>
      <w:r w:rsidR="00D344FC">
        <w:t xml:space="preserve"> </w:t>
      </w:r>
      <w:r w:rsidR="0070599E">
        <w:t>meaning</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 xml:space="preserve">Jacobian </w:t>
      </w:r>
      <w:r w:rsidR="00BA0B8D">
        <w:t xml:space="preserve">sensitivity matrices </w:t>
      </w:r>
      <w:r w:rsidR="00687E04">
        <w:t>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rsidRPr="0035167D">
        <w:t>:</w:t>
      </w:r>
      <w:r w:rsidR="003175EC">
        <w:t xml:space="preserve">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w:t>
      </w:r>
      <w:r w:rsidR="00B12DCA">
        <w:t>tocol and tissue parameters) matched those</w:t>
      </w:r>
      <w:r w:rsidR="003175EC">
        <w:t xml:space="preserve"> described in </w:t>
      </w:r>
      <w:r w:rsidR="00BA0B8D">
        <w:t xml:space="preserve">full </w:t>
      </w:r>
      <w:r w:rsidR="003175EC">
        <w:t xml:space="preserve">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9A0491">
          <w:rPr>
            <w:noProof/>
          </w:rPr>
          <w:t>17</w:t>
        </w:r>
      </w:hyperlink>
      <w:r w:rsidR="009B778A">
        <w:rPr>
          <w:noProof/>
        </w:rPr>
        <w:t>)</w:t>
      </w:r>
      <w:r w:rsidR="003175EC">
        <w:fldChar w:fldCharType="end"/>
      </w:r>
      <w:r w:rsidR="003175EC">
        <w:t>.</w:t>
      </w:r>
    </w:p>
    <w:p w14:paraId="3A607883" w14:textId="77777777" w:rsidR="005F0C06" w:rsidRDefault="003D49EA" w:rsidP="000A4002">
      <w:r>
        <w:t>Prior to protocol optimization, w</w:t>
      </w:r>
      <w:r w:rsidR="0043131A">
        <w:t xml:space="preserve">e were also interested in investigating </w:t>
      </w:r>
      <m:oMath>
        <m:r>
          <m:rPr>
            <m:sty m:val="bi"/>
          </m:rPr>
          <w:rPr>
            <w:rFonts w:ascii="Cambria Math" w:hAnsi="Cambria Math"/>
          </w:rPr>
          <m:t>∆p</m:t>
        </m:r>
      </m:oMath>
      <w:r w:rsidR="005F0C06" w:rsidRPr="0043131A">
        <w:rPr>
          <w:b/>
        </w:rPr>
        <w:t xml:space="preserve"> </w:t>
      </w:r>
      <w:r w:rsidR="0043131A" w:rsidRPr="0043131A">
        <w:t>values</w:t>
      </w:r>
      <w:r w:rsidR="0043131A">
        <w:t xml:space="preserve"> </w:t>
      </w:r>
      <w:r>
        <w:t xml:space="preserve">(from </w:t>
      </w:r>
      <w:r w:rsidR="0043131A">
        <w:t>Eq. 2</w:t>
      </w:r>
      <w:r>
        <w:t>)</w:t>
      </w:r>
      <w:r w:rsidR="001311F4">
        <w:t xml:space="preserve"> for other uniform qMT protocols with different</w:t>
      </w:r>
      <w:r w:rsidR="0043131A">
        <w:t xml:space="preserve"> number</w:t>
      </w:r>
      <w:r w:rsidR="001311F4">
        <w:t>s</w:t>
      </w:r>
      <w:r w:rsidR="0043131A">
        <w:t xml:space="preserve"> of MT flip ang</w:t>
      </w:r>
      <w:r w:rsidR="001311F4">
        <w:t>les and off-resonance values</w:t>
      </w:r>
      <w:r w:rsidR="0043131A">
        <w:t xml:space="preserve">. </w:t>
      </w:r>
      <w:r w:rsidR="00A30684">
        <w:t xml:space="preserve">MT-prepared SPGR (TR = 25 </w:t>
      </w:r>
      <w:proofErr w:type="spellStart"/>
      <w:r w:rsidR="00A30684">
        <w:t>ms</w:t>
      </w:r>
      <w:proofErr w:type="spellEnd"/>
      <w:r w:rsidR="00A30684">
        <w:t>, α = 7°)</w:t>
      </w:r>
      <w:r w:rsidR="0043131A">
        <w:t xml:space="preserve"> </w:t>
      </w:r>
      <w:r w:rsidR="00967C6C">
        <w:t xml:space="preserve">pulse sequence protocols </w:t>
      </w:r>
      <w:r w:rsidR="0043131A">
        <w:t xml:space="preserve">using </w:t>
      </w:r>
      <w:r w:rsidR="00967C6C">
        <w:t>every</w:t>
      </w:r>
      <w:r w:rsidR="0043131A">
        <w:t xml:space="preserve"> </w:t>
      </w:r>
      <w:r w:rsidR="00967C6C">
        <w:t>combination</w:t>
      </w:r>
      <w:r w:rsidR="0043131A">
        <w:t xml:space="preserve"> of three α</w:t>
      </w:r>
      <w:r w:rsidR="0043131A" w:rsidRPr="0043131A">
        <w:rPr>
          <w:vertAlign w:val="subscript"/>
        </w:rPr>
        <w:t>MT</w:t>
      </w:r>
      <w:r w:rsidR="0043131A">
        <w:t xml:space="preserve"> values (150°, 400°, 650°) were used (each unique α</w:t>
      </w:r>
      <w:r w:rsidR="0043131A" w:rsidRPr="0043131A">
        <w:rPr>
          <w:vertAlign w:val="subscript"/>
        </w:rPr>
        <w:t>MT</w:t>
      </w:r>
      <w:r w:rsidR="0043131A">
        <w:t>, each combination of two α</w:t>
      </w:r>
      <w:r w:rsidR="0043131A" w:rsidRPr="0043131A">
        <w:rPr>
          <w:vertAlign w:val="subscript"/>
        </w:rPr>
        <w:t>MT</w:t>
      </w:r>
      <w:r w:rsidR="0043131A">
        <w:t xml:space="preserve"> values, and all three). Logarithmically-uniform offset frequencies for each α</w:t>
      </w:r>
      <w:r w:rsidR="0043131A" w:rsidRPr="0043131A">
        <w:rPr>
          <w:vertAlign w:val="subscript"/>
        </w:rPr>
        <w:t>MT</w:t>
      </w:r>
      <w:r w:rsidR="0043131A">
        <w:t xml:space="preserve"> values ranged between 300 Hz an</w:t>
      </w:r>
      <w:r w:rsidR="00554AFB">
        <w:t>d 20 kHz. To fairly assess all uniform</w:t>
      </w:r>
      <w:r w:rsidR="0043131A">
        <w:t xml:space="preserve"> protocols</w:t>
      </w:r>
      <w:r w:rsidR="00FF2A02">
        <w:t xml:space="preserve">, the total number </w:t>
      </w:r>
      <w:r w:rsidR="00DC6ED7">
        <w:t xml:space="preserve">of acquisitions </w:t>
      </w:r>
      <w:r w:rsidR="00DC6ED7">
        <w:lastRenderedPageBreak/>
        <w:t xml:space="preserve">were limited between 8 and 30 by varying the number </w:t>
      </w:r>
      <w:r>
        <w:t>of</w:t>
      </w:r>
      <w:r w:rsidR="00DC6ED7">
        <w:t xml:space="preserve"> offset values per α</w:t>
      </w:r>
      <w:r w:rsidR="00DC6ED7" w:rsidRPr="0043131A">
        <w:rPr>
          <w:vertAlign w:val="subscript"/>
        </w:rPr>
        <w:t>MT</w:t>
      </w:r>
      <w:r>
        <w:t xml:space="preserve"> sets</w:t>
      </w:r>
      <w:r w:rsidR="00DC6ED7">
        <w:t xml:space="preserv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 xml:space="preserve">point protocol would have the same 5 off-resonance frequencies for </w:t>
      </w:r>
      <w:r>
        <w:t>both</w:t>
      </w:r>
      <w:r w:rsidR="00DC6ED7">
        <w:t xml:space="preserve"> α</w:t>
      </w:r>
      <w:r w:rsidR="00DC6ED7" w:rsidRPr="0043131A">
        <w:rPr>
          <w:vertAlign w:val="subscript"/>
        </w:rPr>
        <w:t>MT</w:t>
      </w:r>
      <w:r w:rsidR="006B6403">
        <w:t>.</w:t>
      </w:r>
      <w:r w:rsidR="00A30684">
        <w:t xml:space="preserve"> </w:t>
      </w:r>
      <w:proofErr w:type="spellStart"/>
      <w:r w:rsidR="00A30684">
        <w:t>qMT</w:t>
      </w:r>
      <w:proofErr w:type="spellEnd"/>
      <w:r w:rsidR="00A30684">
        <w:t xml:space="preserve"> signals were </w:t>
      </w:r>
      <w:r w:rsidR="00A413BC">
        <w:t>simulated</w:t>
      </w:r>
      <w:r w:rsidR="00A30684">
        <w:t xml:space="preserve">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w:t>
      </w:r>
      <w:proofErr w:type="spellStart"/>
      <w:r w:rsidR="000A7054">
        <w:t>n.u</w:t>
      </w:r>
      <w:proofErr w:type="spellEnd"/>
      <w:r w:rsidR="000A7054">
        <w:t>.</w:t>
      </w:r>
      <w:r w:rsidR="00F04885">
        <w:t>)</w:t>
      </w:r>
      <w:r w:rsidR="006B6403">
        <w:t xml:space="preserve"> relative to the expected value (B</w:t>
      </w:r>
      <w:r w:rsidR="006B6403">
        <w:rPr>
          <w:vertAlign w:val="subscript"/>
        </w:rPr>
        <w:t>1</w:t>
      </w:r>
      <w:r w:rsidR="006B6403">
        <w:t xml:space="preserve"> = 1 </w:t>
      </w:r>
      <w:proofErr w:type="spellStart"/>
      <w:r w:rsidR="006B6403">
        <w:t>n.u</w:t>
      </w:r>
      <w:proofErr w:type="spellEnd"/>
      <w:r w:rsidR="006B6403">
        <w:t>.)</w:t>
      </w:r>
      <w:r w:rsidR="00A30684">
        <w:t xml:space="preserve"> was used for all protocols to solve Eq. 2 for </w:t>
      </w:r>
      <m:oMath>
        <m:r>
          <m:rPr>
            <m:sty m:val="bi"/>
          </m:rPr>
          <w:rPr>
            <w:rFonts w:ascii="Cambria Math" w:hAnsi="Cambria Math"/>
          </w:rPr>
          <m:t>∆p</m:t>
        </m:r>
      </m:oMath>
      <w:r>
        <w:t>, and a VFA T</w:t>
      </w:r>
      <w:r>
        <w:rPr>
          <w:vertAlign w:val="subscript"/>
        </w:rPr>
        <w:t>1</w:t>
      </w:r>
      <w:r>
        <w:t xml:space="preserve"> mapping method was assumed (TR = 15 </w:t>
      </w:r>
      <w:proofErr w:type="spellStart"/>
      <w:r>
        <w:t>ms</w:t>
      </w:r>
      <w:proofErr w:type="spellEnd"/>
      <w:r>
        <w:t>, α = 3° and 20°)</w:t>
      </w:r>
      <w:r w:rsidR="006B6403">
        <w:t>.</w:t>
      </w:r>
    </w:p>
    <w:p w14:paraId="21FC1F45" w14:textId="77777777" w:rsidR="00E71228" w:rsidRDefault="00E71228" w:rsidP="00E71228">
      <w:pPr>
        <w:pStyle w:val="Titre2"/>
      </w:pPr>
      <w:r>
        <w:t>Protocol Optimization</w:t>
      </w:r>
    </w:p>
    <w:p w14:paraId="60486033" w14:textId="77777777" w:rsidR="00B827C3" w:rsidRDefault="00552E2D" w:rsidP="00B827C3">
      <w:r>
        <w:t>qMT p</w:t>
      </w:r>
      <w:r w:rsidR="001E1050">
        <w:t>rotocol</w:t>
      </w:r>
      <w:r w:rsidR="00B64154">
        <w:t>s</w:t>
      </w:r>
      <w:r w:rsidR="001E1050">
        <w:t xml:space="preserve">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9A0491">
          <w:rPr>
            <w:noProof/>
          </w:rPr>
          <w:t>17</w:t>
        </w:r>
      </w:hyperlink>
      <w:r w:rsidR="009B778A">
        <w:rPr>
          <w:noProof/>
        </w:rPr>
        <w:t>)</w:t>
      </w:r>
      <w:r w:rsidR="00C04441">
        <w:fldChar w:fldCharType="end"/>
      </w:r>
      <w:r>
        <w:t xml:space="preserve"> from a large</w:t>
      </w:r>
      <w:r w:rsidR="00887434">
        <w:t xml:space="preserve"> initial</w:t>
      </w:r>
      <w:r>
        <w:t xml:space="preserve"> s</w:t>
      </w:r>
      <w:r w:rsidR="003421F0">
        <w:t>earch-</w:t>
      </w:r>
      <w:r>
        <w:t xml:space="preserve">space set of potential </w:t>
      </w:r>
      <w:r w:rsidR="00AF260E">
        <w:t>α</w:t>
      </w:r>
      <w:r w:rsidR="00AF260E">
        <w:rPr>
          <w:vertAlign w:val="subscript"/>
        </w:rPr>
        <w:t>MT</w:t>
      </w:r>
      <w:r w:rsidR="00AF260E">
        <w:t xml:space="preserve"> and Δ </w:t>
      </w:r>
      <w:r>
        <w:t>protocol values</w:t>
      </w:r>
      <w:r w:rsidR="00AF260E">
        <w:t>,</w:t>
      </w:r>
      <w:r>
        <w:t xml:space="preserve"> </w:t>
      </w:r>
      <w:r w:rsidR="00887434">
        <w:t>for fixed TR</w:t>
      </w:r>
      <w:r w:rsidR="00887434" w:rsidRPr="00887434">
        <w:t xml:space="preserve"> </w:t>
      </w:r>
      <w:r w:rsidR="00AF260E">
        <w:t>and α</w:t>
      </w:r>
      <w:r w:rsidR="00887434">
        <w:t xml:space="preserve"> </w:t>
      </w:r>
      <w:r w:rsidR="00AF260E">
        <w:t>(</w:t>
      </w:r>
      <w:r w:rsidR="00887434">
        <w:t xml:space="preserve">25 </w:t>
      </w:r>
      <w:proofErr w:type="spellStart"/>
      <w:r w:rsidR="00887434">
        <w:t>ms</w:t>
      </w:r>
      <w:proofErr w:type="spellEnd"/>
      <w:r w:rsidR="00887434">
        <w:t xml:space="preserve"> and</w:t>
      </w:r>
      <w:r w:rsidR="003421F0">
        <w:t xml:space="preserve"> 7°)</w:t>
      </w:r>
      <w:r>
        <w:t xml:space="preserve">. </w:t>
      </w:r>
      <w:r w:rsidR="006A2C92">
        <w:t>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A2C92"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A2C92">
        <w:t>). The Jacobian sensitivities were precomputed using parallel processing and cached for rapid access during the optimization algorithm</w:t>
      </w:r>
      <w:ins w:id="42" w:author="G. Bruce Pike" w:date="2017-10-16T16:49:00Z">
        <w:r w:rsidR="009E7E53">
          <w:t xml:space="preserve"> execution</w:t>
        </w:r>
      </w:ins>
      <w:r w:rsidR="006A2C92">
        <w:t>. Note that both terms in Eq. 5 require element values from the Jacobian sensitivity matrices (through Eq. 4 and 3).</w:t>
      </w:r>
      <w:r w:rsidR="00B1423B">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w:t>
      </w:r>
      <w:r w:rsidR="00887434">
        <w:t xml:space="preserve"> numerical</w:t>
      </w:r>
      <w:r w:rsidR="006F7777">
        <w:t xml:space="preserve"> partial derivative values (non-smooth Jacobian sensitivity curve at those points)</w:t>
      </w:r>
      <w:r w:rsidR="00BD7173">
        <w:t xml:space="preserve">, which </w:t>
      </w:r>
      <w:r w:rsidR="001D5718">
        <w:t>may be</w:t>
      </w:r>
      <w:r w:rsidR="00BD7173">
        <w:t xml:space="preserve"> due to </w:t>
      </w:r>
      <w:r w:rsidR="001D5718">
        <w:t xml:space="preserve">signal simulation </w:t>
      </w:r>
      <w:r w:rsidR="00BD7173">
        <w:t>rounding</w:t>
      </w:r>
      <w:r w:rsidR="001D5718">
        <w:t xml:space="preserve"> errors</w:t>
      </w:r>
      <w:r w:rsidR="00BD7173">
        <w:t xml:space="preserve"> </w:t>
      </w:r>
      <w:r w:rsidR="00887434">
        <w:t xml:space="preserve">or </w:t>
      </w:r>
      <w:r w:rsidR="001D5718">
        <w:t xml:space="preserve">imprecise free-pool saturation fraction </w:t>
      </w:r>
      <w:r w:rsidR="00887434">
        <w:t>interpolation</w:t>
      </w:r>
      <w:r w:rsidR="001D5718">
        <w:t xml:space="preserve">s </w:t>
      </w:r>
      <w:r w:rsidR="00B73A33">
        <w:t>in</w:t>
      </w:r>
      <w:r w:rsidR="001D5718">
        <w:t xml:space="preserve"> </w:t>
      </w:r>
      <w:r w:rsidR="00C04441">
        <w:t>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w:t>
      </w:r>
      <w:r w:rsidR="001D5718">
        <w:t xml:space="preserve"> calculated from</w:t>
      </w:r>
      <w:r w:rsidR="00BD7173">
        <w:t xml:space="preserve"> a</w:t>
      </w:r>
      <w:r w:rsidR="009919E6">
        <w:t xml:space="preserve"> higher-resolution</w:t>
      </w:r>
      <w:r w:rsidR="00C04441">
        <w:t xml:space="preserve"> search-</w:t>
      </w:r>
      <w:r w:rsidR="00BB3CDF">
        <w:t>space</w:t>
      </w:r>
      <w:r w:rsidR="00BD7173">
        <w:t xml:space="preserve"> </w:t>
      </w:r>
      <w:r w:rsidR="00C04441">
        <w:t>(101 Δ values).</w:t>
      </w:r>
      <w:r w:rsidR="009B516B">
        <w:t xml:space="preserve"> </w:t>
      </w:r>
      <w:r w:rsidR="001D5718">
        <w:t>The Jacobian sensitivity matrices were calculated for</w:t>
      </w:r>
      <w:r w:rsidR="009B516B">
        <w:t xml:space="preserve">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539F5EF7" w14:textId="77777777" w:rsidR="00804D78" w:rsidRPr="00804D78" w:rsidRDefault="003E3106" w:rsidP="00B827C3">
      <w:r>
        <w:lastRenderedPageBreak/>
        <w:t xml:space="preserve">Prior to protocol optimization, </w:t>
      </w:r>
      <w:r w:rsidR="00723F80">
        <w:t xml:space="preserve">an optimal value for the regularization parameter λ </w:t>
      </w:r>
      <w:r w:rsidR="00B1423B">
        <w:t>was</w:t>
      </w:r>
      <w:r w:rsidR="00723F80">
        <w:t xml:space="preserve"> determined. The iterative optimization algorithm </w:t>
      </w:r>
      <w:r w:rsidR="00E25F5C">
        <w:t xml:space="preserve">using </w:t>
      </w:r>
      <w:r w:rsidR="00723F80">
        <w:t>Eq. 5 was executed for a range of λ values (λ = 0, 0.01, 0.1, 0.5, 1, 2, 5), assuming ΔB</w:t>
      </w:r>
      <w:r w:rsidR="00723F80">
        <w:rPr>
          <w:vertAlign w:val="subscript"/>
        </w:rPr>
        <w:t>1</w:t>
      </w:r>
      <w:r w:rsidR="00723F80">
        <w:t xml:space="preserve"> = 0.05</w:t>
      </w:r>
      <w:r w:rsidR="00B70D48">
        <w:t xml:space="preserve"> and </w:t>
      </w:r>
      <w:r w:rsidR="00B70D48" w:rsidRPr="00B70D48">
        <w:t>VFA</w:t>
      </w:r>
      <w:r w:rsidR="00B1423B">
        <w:t xml:space="preserve"> T</w:t>
      </w:r>
      <w:r w:rsidR="00B1423B">
        <w:rPr>
          <w:vertAlign w:val="subscript"/>
        </w:rPr>
        <w:t>1</w:t>
      </w:r>
      <w:r w:rsidR="00B1423B">
        <w:t xml:space="preserve"> mapping</w:t>
      </w:r>
      <w:r w:rsidR="00B70D48">
        <w:t xml:space="preserve"> (TR = 15ms, α = 3° and 15°)</w:t>
      </w:r>
      <w:r w:rsidR="00723F80">
        <w:t xml:space="preserve">. </w:t>
      </w:r>
      <w:r w:rsidR="00AF260E">
        <w:t>Since</w:t>
      </w:r>
      <w:r w:rsidR="00804D78">
        <w:t xml:space="preserve"> TR, TE, and α were fixed for all protocol points, the standard deviation of the noise in Eq. 3 (σ) was arbitrarily set to 1 </w:t>
      </w:r>
      <w:r w:rsidR="00AF260E">
        <w:t>during the optimization calculations</w:t>
      </w:r>
      <w:r w:rsidR="00804D78">
        <w:t xml:space="preserve">. </w:t>
      </w:r>
      <w:r w:rsidR="00723F80">
        <w:t xml:space="preserve">The ΔF values and </w:t>
      </w:r>
      <w:r w:rsidR="00723F80" w:rsidRPr="00723F80">
        <w:t>variance-efficiency</w:t>
      </w:r>
      <w:r w:rsidR="00723F80">
        <w:t xml:space="preserve"> </w:t>
      </w:r>
      <w:r w:rsidR="00AF260E">
        <w:t xml:space="preserve">curves </w:t>
      </w:r>
      <w:r w:rsidR="00723F80">
        <w:t>(</w:t>
      </w:r>
      <w:r w:rsidR="00B1423B">
        <w:t xml:space="preserve">[variance × # </w:t>
      </w:r>
      <w:proofErr w:type="spellStart"/>
      <w:r w:rsidR="00B1423B">
        <w:t>acq</w:t>
      </w:r>
      <w:proofErr w:type="spellEnd"/>
      <w:r w:rsidR="00B1423B">
        <w:t>. points]</w:t>
      </w:r>
      <w:r w:rsidR="00723F80" w:rsidRPr="00723F80">
        <w:rPr>
          <w:vertAlign w:val="superscript"/>
        </w:rPr>
        <w:t>-1/2</w:t>
      </w:r>
      <w:r w:rsidR="00723F80">
        <w:t>, where the variance is interpreted to be the parameter-normalized CRLB</w:t>
      </w:r>
      <w:r w:rsidR="00B1423B">
        <w:t xml:space="preserve"> </w:t>
      </w:r>
      <w:r w:rsidR="00B1423B">
        <w:rPr>
          <w:i/>
        </w:rPr>
        <w:t>V</w:t>
      </w:r>
      <w:r w:rsidR="00723F80">
        <w:t>) were compared</w:t>
      </w:r>
      <w:r w:rsidR="00B1423B">
        <w:t xml:space="preserve"> for each N during the iterative optimization procedure.</w:t>
      </w:r>
      <w:r w:rsidR="00723F80">
        <w:t xml:space="preserve"> </w:t>
      </w:r>
      <w:commentRangeStart w:id="43"/>
      <w:r w:rsidR="00723F80">
        <w:t xml:space="preserve">λ = 0.5 was determined to </w:t>
      </w:r>
      <w:r w:rsidR="00B1423B">
        <w:t xml:space="preserve">sufficiently </w:t>
      </w:r>
      <w:r w:rsidR="00723F80">
        <w:t xml:space="preserve">minimize ΔF </w:t>
      </w:r>
      <w:r w:rsidR="00B1423B">
        <w:t>without substantially reducing the</w:t>
      </w:r>
      <w:r w:rsidR="00804D78">
        <w:t xml:space="preserve"> </w:t>
      </w:r>
      <w:r w:rsidR="00804D78" w:rsidRPr="00723F80">
        <w:t>variance-efficiency</w:t>
      </w:r>
      <w:r w:rsidR="00723F80">
        <w:t>.</w:t>
      </w:r>
      <w:r w:rsidR="00B1423B">
        <w:t xml:space="preserve"> </w:t>
      </w:r>
      <w:commentRangeEnd w:id="43"/>
      <w:r w:rsidR="00EF6AA7">
        <w:rPr>
          <w:rStyle w:val="Marquedecommentaire"/>
        </w:rPr>
        <w:commentReference w:id="43"/>
      </w:r>
      <w:r w:rsidR="00804D78">
        <w:t xml:space="preserve">Two sets of 10-point protocols were optimized by iteratively finding the N-1 protocol subset </w:t>
      </w:r>
      <w:del w:id="44" w:author="G. Bruce Pike" w:date="2017-10-16T16:52:00Z">
        <w:r w:rsidR="00804D78" w:rsidDel="00EF6AA7">
          <w:delText xml:space="preserve">which </w:delText>
        </w:r>
      </w:del>
      <w:ins w:id="45" w:author="G. Bruce Pike" w:date="2017-10-16T16:52:00Z">
        <w:r w:rsidR="00EF6AA7">
          <w:t xml:space="preserve">that </w:t>
        </w:r>
      </w:ins>
      <w:r w:rsidR="00804D78">
        <w:t>minimized Eq. 5 for ΔB</w:t>
      </w:r>
      <w:r w:rsidR="00804D78">
        <w:rPr>
          <w:vertAlign w:val="subscript"/>
        </w:rPr>
        <w:t>1</w:t>
      </w:r>
      <w:r w:rsidR="00804D78">
        <w:t xml:space="preserve"> = 0.05</w:t>
      </w:r>
      <w:r w:rsidR="00B70D48">
        <w:t xml:space="preserve"> (and assuming the </w:t>
      </w:r>
      <w:r w:rsidR="00B70D48" w:rsidRPr="00B70D48">
        <w:t>VFA</w:t>
      </w:r>
      <w:r w:rsidR="00B70D48">
        <w:t xml:space="preserve"> as above)</w:t>
      </w:r>
      <w:r w:rsidR="00804D78">
        <w:t xml:space="preserve"> and two cases of λ (</w:t>
      </w:r>
      <w:proofErr w:type="spellStart"/>
      <w:r w:rsidR="00804D78">
        <w:t>λ</w:t>
      </w:r>
      <w:proofErr w:type="spellEnd"/>
      <w:r w:rsidR="00804D78">
        <w:t xml:space="preserve"> = 0, noted CRLB, and λ = 0.5, noted </w:t>
      </w:r>
      <w:proofErr w:type="spellStart"/>
      <w:r w:rsidR="00804D78">
        <w:t>CRLB</w:t>
      </w:r>
      <w:r w:rsidR="00804D78" w:rsidRPr="00804D78">
        <w:rPr>
          <w:vertAlign w:val="subscript"/>
        </w:rPr>
        <w:t>λ</w:t>
      </w:r>
      <w:proofErr w:type="spellEnd"/>
      <w:r w:rsidR="00804D78">
        <w:rPr>
          <w:vertAlign w:val="subscript"/>
        </w:rPr>
        <w:t>=0.5</w:t>
      </w:r>
      <w:r w:rsidR="00B1423B">
        <w:t>)</w:t>
      </w:r>
      <w:r w:rsidR="00804D78">
        <w:t>.</w:t>
      </w:r>
    </w:p>
    <w:p w14:paraId="240B0CCA" w14:textId="77777777" w:rsidR="00E71228" w:rsidRDefault="00E71228" w:rsidP="00E71228">
      <w:pPr>
        <w:pStyle w:val="Titre2"/>
      </w:pPr>
      <w:r>
        <w:t>Monte Carlo Simulations</w:t>
      </w:r>
    </w:p>
    <w:p w14:paraId="56F659CE" w14:textId="77777777" w:rsidR="00643042" w:rsidRPr="009D0DC3" w:rsidRDefault="009D0DC3" w:rsidP="00643042">
      <w:r>
        <w:t>I</w:t>
      </w:r>
      <w:r w:rsidR="00643042">
        <w:t xml:space="preserve">deal </w:t>
      </w:r>
      <w:r>
        <w:t xml:space="preserve">(noiseless) </w:t>
      </w:r>
      <w:r w:rsidR="00643042">
        <w:t>MT-prepared</w:t>
      </w:r>
      <w:r w:rsidR="000C3872">
        <w:t xml:space="preserve"> SPGR</w:t>
      </w:r>
      <w:r w:rsidR="00643042">
        <w:t xml:space="preserve"> signals</w:t>
      </w:r>
      <w:r>
        <w:t xml:space="preserve"> were </w:t>
      </w:r>
      <w:r w:rsidR="000C3872">
        <w:t>simulated</w:t>
      </w:r>
      <w:r>
        <w:t xml:space="preserve">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xml:space="preserve">: Uniform, CRLB, and </w:t>
      </w:r>
      <w:proofErr w:type="spellStart"/>
      <w:r>
        <w:t>CRLB</w:t>
      </w:r>
      <w:r w:rsidRPr="00804D78">
        <w:rPr>
          <w:vertAlign w:val="subscript"/>
        </w:rPr>
        <w:t>λ</w:t>
      </w:r>
      <w:proofErr w:type="spellEnd"/>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xml:space="preserve">: white matter, grey matter). </w:t>
      </w:r>
      <w:proofErr w:type="spellStart"/>
      <w:r>
        <w:t>Rician</w:t>
      </w:r>
      <w:proofErr w:type="spellEnd"/>
      <w:r>
        <w:t xml:space="preserve"> noise was added to each simulated MT signal</w:t>
      </w:r>
      <w:r w:rsidR="00397690">
        <w:t xml:space="preserve"> and </w:t>
      </w:r>
      <w:r w:rsidR="000C3872">
        <w:t xml:space="preserve">an </w:t>
      </w:r>
      <w:r>
        <w:t>MT</w:t>
      </w:r>
      <w:r w:rsidR="000C3872">
        <w:t>-off</w:t>
      </w:r>
      <w:r>
        <w:t xml:space="preserve"> signal</w:t>
      </w:r>
      <w:r w:rsidR="00397690">
        <w:t>,</w:t>
      </w:r>
      <w:r>
        <w:t xml:space="preserve"> </w:t>
      </w:r>
      <w:r w:rsidR="00397690">
        <w:t>for</w:t>
      </w:r>
      <w:r>
        <w:t xml:space="preserve"> normaliza</w:t>
      </w:r>
      <w:r w:rsidR="00397690">
        <w:t>tion</w:t>
      </w:r>
      <w:r>
        <w:t xml:space="preserve"> (</w:t>
      </w:r>
      <w:r w:rsidRPr="009D0DC3">
        <w:rPr>
          <w:i/>
        </w:rPr>
        <w:t>M</w:t>
      </w:r>
      <w:r w:rsidRPr="009D0DC3">
        <w:rPr>
          <w:vertAlign w:val="subscript"/>
        </w:rPr>
        <w:t>MT</w:t>
      </w:r>
      <w:r>
        <w:t>/</w:t>
      </w:r>
      <w:r>
        <w:rPr>
          <w:i/>
        </w:rPr>
        <w:t>M</w:t>
      </w:r>
      <w:r w:rsidRPr="009D0DC3">
        <w:rPr>
          <w:vertAlign w:val="subscript"/>
        </w:rPr>
        <w:t>MT</w:t>
      </w:r>
      <w:r w:rsidR="00397690">
        <w:rPr>
          <w:vertAlign w:val="subscript"/>
        </w:rPr>
        <w:t>-off</w:t>
      </w:r>
      <w:r>
        <w:t>). Six different SNR levels were considered (SNR = 25, 50, 75, 100, 150, 200). Sets of 10,000 noisy MT signals were independently generated and compared for each combination</w:t>
      </w:r>
      <w:r w:rsidR="00B70D48">
        <w:t xml:space="preserve"> of</w:t>
      </w:r>
      <w:r>
        <w:t xml:space="preserve"> </w:t>
      </w:r>
      <w:r w:rsidR="00397690">
        <w:t xml:space="preserve">qMT </w:t>
      </w:r>
      <w:r>
        <w:t>protocol</w:t>
      </w:r>
      <w:r w:rsidR="00397690">
        <w:t>s</w:t>
      </w:r>
      <w:r>
        <w:t>, tissu</w:t>
      </w:r>
      <w:r w:rsidR="00397690">
        <w:t>es, and SNR</w:t>
      </w:r>
      <w:r>
        <w:t xml:space="preserve">. Each </w:t>
      </w:r>
      <w:r w:rsidR="00397690">
        <w:t>data</w:t>
      </w:r>
      <w:r>
        <w:t>set w</w:t>
      </w:r>
      <w:ins w:id="46" w:author="G. Bruce Pike" w:date="2017-10-16T16:55:00Z">
        <w:r w:rsidR="00F56971">
          <w:t>as</w:t>
        </w:r>
      </w:ins>
      <w:del w:id="47" w:author="G. Bruce Pike" w:date="2017-10-16T16:55:00Z">
        <w:r w:rsidDel="00F56971">
          <w:delText>ere</w:delText>
        </w:r>
      </w:del>
      <w:r>
        <w:t xml:space="preserve"> subsequently fitted </w:t>
      </w:r>
      <w:r w:rsidR="00397690">
        <w:t xml:space="preserve">for </w:t>
      </w:r>
      <w:proofErr w:type="spellStart"/>
      <w:r w:rsidR="00397690">
        <w:t>qMT</w:t>
      </w:r>
      <w:proofErr w:type="spellEnd"/>
      <w:r w:rsidR="00397690">
        <w:t xml:space="preserve"> parameters </w:t>
      </w:r>
      <w:r>
        <w:t xml:space="preserve">(F, </w:t>
      </w:r>
      <w:proofErr w:type="spellStart"/>
      <w:proofErr w:type="gramStart"/>
      <w:r>
        <w:t>k</w:t>
      </w:r>
      <w:r>
        <w:rPr>
          <w:vertAlign w:val="subscript"/>
        </w:rPr>
        <w:t>f</w:t>
      </w:r>
      <w:proofErr w:type="spellEnd"/>
      <w:r>
        <w:t xml:space="preserve"> ,</w:t>
      </w:r>
      <w:proofErr w:type="gramEnd"/>
      <w:r>
        <w:t xml:space="preserve"> T</w:t>
      </w:r>
      <w:r>
        <w:rPr>
          <w:vertAlign w:val="subscript"/>
        </w:rPr>
        <w:t>2,f</w:t>
      </w:r>
      <w:r>
        <w:t>, and T</w:t>
      </w:r>
      <w:r>
        <w:rPr>
          <w:vertAlign w:val="subscript"/>
        </w:rPr>
        <w:t>2,r</w:t>
      </w:r>
      <w:r>
        <w:t xml:space="preserve">) </w:t>
      </w:r>
      <w:r w:rsidR="00094F6A">
        <w:t>considering</w:t>
      </w:r>
      <w:r>
        <w:t xml:space="preserve"> a range of B</w:t>
      </w:r>
      <w:r>
        <w:rPr>
          <w:vertAlign w:val="subscript"/>
        </w:rPr>
        <w:t>1</w:t>
      </w:r>
      <w:r>
        <w:t xml:space="preserve"> errors (±30% in increments of 5%)</w:t>
      </w:r>
      <w:r w:rsidR="004B250E">
        <w:t xml:space="preserve"> and </w:t>
      </w:r>
      <w:r w:rsidR="00B70D48">
        <w:t>a</w:t>
      </w:r>
      <w:r>
        <w:t xml:space="preserve"> </w:t>
      </w:r>
      <w:r w:rsidR="00DD724D">
        <w:t xml:space="preserve">two-FA </w:t>
      </w:r>
      <w:r>
        <w:t>VFA T</w:t>
      </w:r>
      <w:r>
        <w:rPr>
          <w:vertAlign w:val="subscript"/>
        </w:rPr>
        <w:t>1</w:t>
      </w:r>
      <w:r>
        <w:t xml:space="preserve"> mapping method (TR = 15ms, </w:t>
      </w:r>
      <w:r w:rsidR="00DD724D">
        <w:t>α = 3° and 15°).</w:t>
      </w:r>
    </w:p>
    <w:p w14:paraId="43E0050F" w14:textId="77777777" w:rsidR="00A91D2B" w:rsidRPr="00A1015D" w:rsidRDefault="00A91D2B" w:rsidP="001F002A">
      <w:pPr>
        <w:pStyle w:val="Titre1"/>
      </w:pPr>
      <w:r w:rsidRPr="00A1015D">
        <w:lastRenderedPageBreak/>
        <w:t>RESULTS</w:t>
      </w:r>
    </w:p>
    <w:p w14:paraId="042EE665" w14:textId="77777777" w:rsidR="00A91D2B" w:rsidRDefault="00E71228" w:rsidP="00380B9C">
      <w:pPr>
        <w:pStyle w:val="Titre2"/>
      </w:pPr>
      <w:r>
        <w:t>Uniform Protocols</w:t>
      </w:r>
    </w:p>
    <w:p w14:paraId="16497148" w14:textId="77777777" w:rsidR="005D72EF" w:rsidRDefault="0012605F" w:rsidP="005D72EF">
      <w:r>
        <w:fldChar w:fldCharType="begin"/>
      </w:r>
      <w:r>
        <w:instrText xml:space="preserve"> REF _Ref492993963 \h </w:instrText>
      </w:r>
      <w:r>
        <w:fldChar w:fldCharType="separate"/>
      </w:r>
      <w:r>
        <w:t xml:space="preserve">Figure </w:t>
      </w:r>
      <w:r>
        <w:rPr>
          <w:noProof/>
        </w:rPr>
        <w:t>1</w:t>
      </w:r>
      <w:r>
        <w:fldChar w:fldCharType="end"/>
      </w:r>
      <w:r>
        <w:t xml:space="preserve"> shows t</w:t>
      </w:r>
      <w:r w:rsidR="005D72EF">
        <w:t xml:space="preserve">he </w:t>
      </w:r>
      <w:r w:rsidR="002757DB">
        <w:t xml:space="preserve">simulated errors in each fitting parameter (ΔF, </w:t>
      </w:r>
      <w:proofErr w:type="spellStart"/>
      <w:r w:rsidR="002757DB">
        <w:t>Δk</w:t>
      </w:r>
      <w:r w:rsidR="002757DB" w:rsidRPr="002757DB">
        <w:rPr>
          <w:vertAlign w:val="subscript"/>
        </w:rPr>
        <w:t>f</w:t>
      </w:r>
      <w:proofErr w:type="spellEnd"/>
      <w:r w:rsidR="002757DB">
        <w:t>, ΔT</w:t>
      </w:r>
      <w:proofErr w:type="gramStart"/>
      <w:r w:rsidR="002757DB" w:rsidRPr="002757DB">
        <w:rPr>
          <w:vertAlign w:val="subscript"/>
        </w:rPr>
        <w:t>2,f</w:t>
      </w:r>
      <w:proofErr w:type="gramEnd"/>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w:t>
      </w:r>
      <w:r w:rsidR="00994532">
        <w:t xml:space="preserve"> using</w:t>
      </w:r>
      <w:r w:rsidR="002757DB">
        <w:t xml:space="preserve"> the Sled and Pike model (dash line) in the presence of B</w:t>
      </w:r>
      <w:r w:rsidR="002757DB">
        <w:rPr>
          <w:vertAlign w:val="subscript"/>
        </w:rPr>
        <w:t>1</w:t>
      </w:r>
      <w:r w:rsidR="002757DB">
        <w:t xml:space="preserve"> errors (±30%). </w:t>
      </w:r>
      <w:r w:rsidR="00994532">
        <w:t>Data was simulated for a</w:t>
      </w:r>
      <w:r w:rsidR="002757DB">
        <w:t xml:space="preserve">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994532">
        <w:t xml:space="preserve"> measure (VFA, blue) </w:t>
      </w:r>
      <w:r w:rsidR="002757DB">
        <w:t xml:space="preserve">separately. The overall trends in the error curves produced by </w:t>
      </w:r>
      <w:r w:rsidR="00A61B12">
        <w:t>model fits</w:t>
      </w:r>
      <w:r w:rsidR="002757DB">
        <w:t xml:space="preserve"> rep</w:t>
      </w:r>
      <w:r w:rsidR="00A61B12">
        <w:t>roduced</w:t>
      </w:r>
      <w:r w:rsidR="002757DB">
        <w:t xml:space="preserve"> well </w:t>
      </w:r>
      <w:r w:rsidR="00A61B12">
        <w:t xml:space="preserve">similar simulations </w:t>
      </w:r>
      <w:del w:id="48" w:author="G. Bruce Pike" w:date="2017-10-16T16:59:00Z">
        <w:r w:rsidR="00A61B12" w:rsidDel="00F84733">
          <w:delText xml:space="preserve">which </w:delText>
        </w:r>
      </w:del>
      <w:ins w:id="49" w:author="G. Bruce Pike" w:date="2017-10-16T16:59:00Z">
        <w:r w:rsidR="00F84733">
          <w:t xml:space="preserve">that </w:t>
        </w:r>
      </w:ins>
      <w:r w:rsidR="00A61B12">
        <w:t>were</w:t>
      </w:r>
      <w:r w:rsidR="002757DB">
        <w:t xml:space="preserve"> </w:t>
      </w:r>
      <w:r w:rsidR="00A61B12">
        <w:t>reported</w:t>
      </w:r>
      <w:r w:rsidR="002757DB">
        <w:t xml:space="preserve"> </w:t>
      </w:r>
      <w:r w:rsidR="00A61B12">
        <w:t>recently</w:t>
      </w:r>
      <w:r w:rsidR="002757DB">
        <w:t xml:space="preserve">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9A0491">
          <w:rPr>
            <w:noProof/>
          </w:rPr>
          <w:t>23</w:t>
        </w:r>
      </w:hyperlink>
      <w:r w:rsidR="00876B92">
        <w:rPr>
          <w:noProof/>
        </w:rPr>
        <w:t>)</w:t>
      </w:r>
      <w:r w:rsidR="002757DB">
        <w:fldChar w:fldCharType="end"/>
      </w:r>
      <w:r w:rsidR="002757DB">
        <w:t xml:space="preserve"> (</w:t>
      </w:r>
      <w:r w:rsidR="00A61B12">
        <w:t>Boudreau et al 2017, Figure 3)</w:t>
      </w:r>
      <w:r w:rsidR="00781003">
        <w:t xml:space="preserve"> even though they don’t share </w:t>
      </w:r>
      <w:r w:rsidR="00B34548">
        <w:t xml:space="preserve">the same </w:t>
      </w:r>
      <w:r w:rsidR="002757DB">
        <w:t>core qMT simulation a</w:t>
      </w:r>
      <w:r w:rsidR="00A371AE">
        <w:t>nd fitting software</w:t>
      </w:r>
      <w:r w:rsidR="00A61B12">
        <w:t>, establishing confidence in the use of this</w:t>
      </w:r>
      <w:r w:rsidR="002757DB">
        <w:t xml:space="preserve"> open-source </w:t>
      </w:r>
      <w:proofErr w:type="spellStart"/>
      <w:r w:rsidR="002757DB">
        <w:t>qMTLab</w:t>
      </w:r>
      <w:proofErr w:type="spellEnd"/>
      <w:r w:rsidR="002757DB">
        <w:t xml:space="preserve">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9A0491">
          <w:rPr>
            <w:noProof/>
          </w:rPr>
          <w:t>25</w:t>
        </w:r>
      </w:hyperlink>
      <w:r w:rsidR="00163F81">
        <w:rPr>
          <w:noProof/>
        </w:rPr>
        <w:t>)</w:t>
      </w:r>
      <w:r w:rsidR="002757DB">
        <w:fldChar w:fldCharType="end"/>
      </w:r>
      <w:r w:rsidR="002757DB">
        <w:t xml:space="preserve"> </w:t>
      </w:r>
      <w:r w:rsidR="00A61B12">
        <w:t>for this work</w:t>
      </w:r>
      <w:r w:rsidR="002757DB">
        <w:t>.</w:t>
      </w:r>
    </w:p>
    <w:p w14:paraId="1A8BA0AA" w14:textId="77777777" w:rsidR="000D5A07" w:rsidRDefault="00BF30B1" w:rsidP="005D72EF">
      <w:del w:id="50" w:author="G. Bruce Pike" w:date="2017-10-16T16:59:00Z">
        <w:r w:rsidDel="00852F0C">
          <w:delText>f</w:delText>
        </w:r>
      </w:del>
      <w:r>
        <w:t>F</w:t>
      </w:r>
      <w:ins w:id="51" w:author="G. Bruce Pike" w:date="2017-10-16T16:59:00Z">
        <w:r w:rsidR="00852F0C">
          <w:t>o</w:t>
        </w:r>
      </w:ins>
      <w:r>
        <w:t>r B</w:t>
      </w:r>
      <w:r>
        <w:rPr>
          <w:vertAlign w:val="subscript"/>
        </w:rPr>
        <w:t>1</w:t>
      </w:r>
      <w:r>
        <w:t xml:space="preserve"> errors within ±5%, t</w:t>
      </w:r>
      <w:r w:rsidR="003D4B21">
        <w:t>he</w:t>
      </w:r>
      <w:r w:rsidR="006255D6">
        <w:t xml:space="preserve"> errors </w:t>
      </w:r>
      <w:r>
        <w:t xml:space="preserve">in all parameters calculated </w:t>
      </w:r>
      <w:r w:rsidR="006255D6">
        <w:t xml:space="preserve">from Eq. 2 approximated well the </w:t>
      </w:r>
      <w:r>
        <w:t>fitted estimates.</w:t>
      </w:r>
      <w:r w:rsidR="006255D6">
        <w:t xml:space="preserve"> For VFA</w:t>
      </w:r>
      <w:r w:rsidR="00AF2CBD">
        <w:t xml:space="preserve"> T</w:t>
      </w:r>
      <w:r w:rsidR="00AF2CBD">
        <w:rPr>
          <w:vertAlign w:val="subscript"/>
        </w:rPr>
        <w:t>1</w:t>
      </w:r>
      <w:r w:rsidR="00AF2CBD">
        <w:t xml:space="preserve"> </w:t>
      </w:r>
      <w:r w:rsidR="00781003">
        <w:t xml:space="preserve">mapping </w:t>
      </w:r>
      <w:r w:rsidR="00AF2CBD">
        <w:t>and</w:t>
      </w:r>
      <w:r w:rsidR="006255D6">
        <w:t xml:space="preserve"> ΔB</w:t>
      </w:r>
      <w:r w:rsidR="006255D6">
        <w:rPr>
          <w:vertAlign w:val="subscript"/>
        </w:rPr>
        <w:t>1</w:t>
      </w:r>
      <w:r w:rsidR="006255D6">
        <w:t xml:space="preserve"> = 0.05</w:t>
      </w:r>
      <w:r w:rsidR="00B85D07">
        <w:t xml:space="preserve"> </w:t>
      </w:r>
      <w:proofErr w:type="spellStart"/>
      <w:r w:rsidR="00B85D07">
        <w:t>n.u</w:t>
      </w:r>
      <w:proofErr w:type="spellEnd"/>
      <w:r w:rsidR="00B85D07">
        <w:t>.</w:t>
      </w:r>
      <w:r w:rsidR="006255D6">
        <w:t xml:space="preserve"> (+5</w:t>
      </w:r>
      <w:r w:rsidR="005F1F7C">
        <w:t xml:space="preserve"> </w:t>
      </w:r>
      <w:r w:rsidR="006255D6">
        <w:t>%),</w:t>
      </w:r>
      <w:r w:rsidR="00AF2CBD">
        <w:t xml:space="preserve"> the </w:t>
      </w:r>
      <w:proofErr w:type="spellStart"/>
      <w:r w:rsidR="00AF2CBD">
        <w:t>Δ</w:t>
      </w:r>
      <w:r w:rsidR="00AF2CBD">
        <w:rPr>
          <w:i/>
        </w:rPr>
        <w:t>p</w:t>
      </w:r>
      <w:proofErr w:type="spellEnd"/>
      <w:r w:rsidR="00AF2CBD">
        <w:t xml:space="preserve"> values</w:t>
      </w:r>
      <w:r w:rsidR="006255D6">
        <w:t xml:space="preserve"> (Eq. 2, Fit) </w:t>
      </w:r>
      <w:r w:rsidR="00781003">
        <w:t>were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proofErr w:type="spellStart"/>
      <w:r w:rsidR="00CF3EA4">
        <w:t>Δ</w:t>
      </w:r>
      <w:r w:rsidR="006255D6">
        <w:t>k</w:t>
      </w:r>
      <w:r w:rsidR="006255D6">
        <w:rPr>
          <w:vertAlign w:val="subscript"/>
        </w:rPr>
        <w:t>f</w:t>
      </w:r>
      <w:proofErr w:type="spellEnd"/>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proofErr w:type="gramStart"/>
      <w:r w:rsidR="005F1F7C">
        <w:rPr>
          <w:vertAlign w:val="subscript"/>
        </w:rPr>
        <w:t>2,f</w:t>
      </w:r>
      <w:proofErr w:type="gramEnd"/>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proofErr w:type="gramStart"/>
      <w:r w:rsidR="00B85D07">
        <w:rPr>
          <w:vertAlign w:val="subscript"/>
        </w:rPr>
        <w:t>2,r</w:t>
      </w:r>
      <w:proofErr w:type="gramEnd"/>
      <w:r w:rsidR="00B85D07">
        <w:t xml:space="preserve"> </w:t>
      </w:r>
      <w:r w:rsidR="00A61B12">
        <w:t>showed</w:t>
      </w:r>
      <w:r w:rsidR="00B85D07">
        <w:t xml:space="preserve"> linear trends for the “Fit” case, which resulted in </w:t>
      </w:r>
      <w:r w:rsidR="00781003">
        <w:t xml:space="preserve">an overall </w:t>
      </w:r>
      <w:r w:rsidR="00B85D07">
        <w:t>better agreement with Eq. 2</w:t>
      </w:r>
      <w:r w:rsidR="00781003">
        <w:t>. Resulting from these analyses, a</w:t>
      </w:r>
      <w:r w:rsidR="00B85D07">
        <w:t xml:space="preserve"> ΔB</w:t>
      </w:r>
      <w:r w:rsidR="00B85D07">
        <w:rPr>
          <w:vertAlign w:val="subscript"/>
        </w:rPr>
        <w:t>1</w:t>
      </w:r>
      <w:r w:rsidR="00B85D07">
        <w:t xml:space="preserve"> of 0.05 </w:t>
      </w:r>
      <w:proofErr w:type="spellStart"/>
      <w:r w:rsidR="00B85D07">
        <w:t>n.u</w:t>
      </w:r>
      <w:proofErr w:type="spellEnd"/>
      <w:r w:rsidR="00B85D07">
        <w:t>. was selected for the iterative optimization</w:t>
      </w:r>
      <w:r w:rsidR="00A61B12">
        <w:t xml:space="preserve"> calculation</w:t>
      </w:r>
      <w:r w:rsidR="00B85D07">
        <w:t xml:space="preserve"> (Eq. 5) </w:t>
      </w:r>
      <w:del w:id="52" w:author="G. Bruce Pike" w:date="2017-10-16T17:00:00Z">
        <w:r w:rsidR="00B85D07" w:rsidDel="00DB334C">
          <w:delText>later on</w:delText>
        </w:r>
      </w:del>
      <w:ins w:id="53" w:author="G. Bruce Pike" w:date="2017-10-16T17:00:00Z">
        <w:r w:rsidR="00DB334C">
          <w:t>later</w:t>
        </w:r>
      </w:ins>
      <w:r w:rsidR="00B85D07">
        <w:t xml:space="preserve"> in this work.</w:t>
      </w:r>
    </w:p>
    <w:p w14:paraId="799F5480" w14:textId="77777777"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w:t>
      </w:r>
      <w:r w:rsidR="00B848CC">
        <w:t xml:space="preserve"> of</w:t>
      </w:r>
      <w:r>
        <w:t xml:space="preserve"> fitting parameter</w:t>
      </w:r>
      <w:r w:rsidR="008E7652">
        <w:t>s</w:t>
      </w:r>
      <w:r w:rsidR="00A94216">
        <w:t xml:space="preserve"> </w:t>
      </w:r>
      <w:r w:rsidR="008E7652">
        <w:t>for a</w:t>
      </w:r>
      <w:r w:rsidR="00A94216">
        <w:t xml:space="preserve"> 5% ΔB</w:t>
      </w:r>
      <w:r w:rsidR="00A94216">
        <w:rPr>
          <w:vertAlign w:val="subscript"/>
        </w:rPr>
        <w:t>1</w:t>
      </w:r>
      <w:r w:rsidR="00BF30B1">
        <w:t xml:space="preserve"> (assuming VFA T</w:t>
      </w:r>
      <w:r w:rsidR="00BF30B1">
        <w:rPr>
          <w:vertAlign w:val="subscript"/>
        </w:rPr>
        <w:t>1</w:t>
      </w:r>
      <w:r w:rsidR="00BF30B1">
        <w:t>)</w:t>
      </w:r>
      <w:r w:rsidR="00B848CC">
        <w:rPr>
          <w:vertAlign w:val="subscript"/>
        </w:rPr>
        <w:t>,</w:t>
      </w:r>
      <w:r>
        <w:t xml:space="preserve"> </w:t>
      </w:r>
      <w:r w:rsidR="008E7652">
        <w:t>using</w:t>
      </w:r>
      <w:r>
        <w:t xml:space="preserve"> a wide range of uniform qMT acquisition protocols</w:t>
      </w:r>
      <w:r w:rsidR="00F33F5E">
        <w:t xml:space="preserve"> </w:t>
      </w:r>
      <w:r w:rsidR="00BF30B1">
        <w:t>varying</w:t>
      </w:r>
      <w:r w:rsidR="00A94216">
        <w:t xml:space="preserve"> in number</w:t>
      </w:r>
      <w:r w:rsidR="008E7652">
        <w:t xml:space="preserve"> of </w:t>
      </w:r>
      <w:r w:rsidR="00A94216">
        <w:t>FA</w:t>
      </w:r>
      <w:r w:rsidR="008E7652">
        <w:rPr>
          <w:vertAlign w:val="subscript"/>
        </w:rPr>
        <w:t>MT</w:t>
      </w:r>
      <w:r w:rsidR="00A94216">
        <w:t>, number of off-resonance frequencies</w:t>
      </w:r>
      <w:r w:rsidR="00F33F5E">
        <w:t xml:space="preserve"> per </w:t>
      </w:r>
      <w:r w:rsidR="008E7652">
        <w:t>FA</w:t>
      </w:r>
      <w:r w:rsidR="008E7652">
        <w:rPr>
          <w:vertAlign w:val="subscript"/>
        </w:rPr>
        <w:t>MT</w:t>
      </w:r>
      <w:r w:rsidR="00A94216">
        <w:t xml:space="preserve">, and </w:t>
      </w:r>
      <w:r w:rsidR="008E7652">
        <w:t xml:space="preserve">total </w:t>
      </w:r>
      <w:r w:rsidR="00A94216">
        <w:t>number of acquisitions points.</w:t>
      </w:r>
      <w:r w:rsidR="00F33F5E">
        <w:t xml:space="preserve"> </w:t>
      </w:r>
      <w:r w:rsidR="00BF30B1">
        <w:t>While m</w:t>
      </w:r>
      <w:r w:rsidR="00F33F5E">
        <w:t>ost curves (sets of FA</w:t>
      </w:r>
      <w:r w:rsidR="008E7652">
        <w:rPr>
          <w:vertAlign w:val="subscript"/>
        </w:rPr>
        <w:t>MT</w:t>
      </w:r>
      <w:r w:rsidR="008E7652">
        <w:t xml:space="preserve"> combinations)</w:t>
      </w:r>
      <w:r w:rsidR="00F33F5E">
        <w:t xml:space="preserve"> trend</w:t>
      </w:r>
      <w:r w:rsidR="00BF30B1">
        <w:t>ed</w:t>
      </w:r>
      <w:r w:rsidR="00F33F5E">
        <w:t xml:space="preserve"> asymptotically with increasing number of acquisition points, </w:t>
      </w:r>
      <w:r w:rsidR="00BF30B1">
        <w:t>they did not</w:t>
      </w:r>
      <w:r w:rsidR="007E564F">
        <w:t xml:space="preserve"> </w:t>
      </w:r>
      <w:r w:rsidR="00BF30B1">
        <w:t>trend</w:t>
      </w:r>
      <w:r w:rsidR="00F33F5E">
        <w:t xml:space="preserve"> towards 0% parameter error values (except for a few </w:t>
      </w:r>
      <w:r w:rsidR="008E5EA1">
        <w:t>Δ</w:t>
      </w:r>
      <w:r w:rsidR="00F33F5E">
        <w:t>T</w:t>
      </w:r>
      <w:proofErr w:type="gramStart"/>
      <w:r w:rsidR="00F33F5E">
        <w:rPr>
          <w:vertAlign w:val="subscript"/>
        </w:rPr>
        <w:t>2,r</w:t>
      </w:r>
      <w:proofErr w:type="gramEnd"/>
      <w:r w:rsidR="00F33F5E">
        <w:t xml:space="preserve"> cases</w:t>
      </w:r>
      <w:r w:rsidR="008B3588">
        <w:t>,</w:t>
      </w:r>
      <w:r w:rsidR="00F33F5E">
        <w:t xml:space="preserve"> # FA &gt; 1 </w:t>
      </w:r>
      <w:r w:rsidR="008B3588">
        <w:t xml:space="preserve">protocols </w:t>
      </w:r>
      <w:r w:rsidR="00F33F5E">
        <w:t xml:space="preserve">that contain 650°). For </w:t>
      </w:r>
      <w:r w:rsidR="008E5EA1">
        <w:t>Δ</w:t>
      </w:r>
      <w:r w:rsidR="00F33F5E">
        <w:t>F, the three # FA = 1 curves (</w:t>
      </w:r>
      <w:r w:rsidR="00B52875">
        <w:t>dark blue, orange, yellow</w:t>
      </w:r>
      <w:r w:rsidR="00F33F5E">
        <w:t>)</w:t>
      </w:r>
      <w:r w:rsidR="00B52875">
        <w:t xml:space="preserve"> result</w:t>
      </w:r>
      <w:r w:rsidR="008E5EA1">
        <w:t>ed</w:t>
      </w:r>
      <w:r w:rsidR="00B52875">
        <w:t xml:space="preserve"> in the largest </w:t>
      </w:r>
      <w:r w:rsidR="00B52875">
        <w:lastRenderedPageBreak/>
        <w:t xml:space="preserve">ΔF values overall, </w:t>
      </w:r>
      <w:r w:rsidR="00BF30B1">
        <w:t>demonstrating the benefit of including</w:t>
      </w:r>
      <w:r w:rsidR="00B52875">
        <w:t xml:space="preserve"> at least two flip angles in your qMT protocol </w:t>
      </w:r>
      <w:r w:rsidR="00BF30B1">
        <w:t>in the context of</w:t>
      </w:r>
      <w:r w:rsidR="00B52875">
        <w:t xml:space="preserve"> lower B</w:t>
      </w:r>
      <w:r w:rsidR="00B52875">
        <w:rPr>
          <w:vertAlign w:val="subscript"/>
        </w:rPr>
        <w:t>1</w:t>
      </w:r>
      <w:r w:rsidR="00B52875">
        <w:t>-sensitivity.</w:t>
      </w:r>
      <w:r w:rsidR="00100BCA">
        <w:t xml:space="preserve"> The three</w:t>
      </w:r>
      <w:r w:rsidR="00BF30B1">
        <w:t xml:space="preserve"> # FA &gt; 1</w:t>
      </w:r>
      <w:r w:rsidR="00100BCA">
        <w:t xml:space="preserve"> protocols</w:t>
      </w:r>
      <w:r w:rsidR="00BF30B1">
        <w:t xml:space="preserve"> </w:t>
      </w:r>
      <w:r w:rsidR="00100BCA">
        <w:t xml:space="preserve">that </w:t>
      </w:r>
      <w:r w:rsidR="008E5EA1">
        <w:t>included</w:t>
      </w:r>
      <w:r w:rsidR="00100BCA">
        <w:t xml:space="preserve"> FA=650° (green, light blue, red) resulted in ΔF curves </w:t>
      </w:r>
      <w:r w:rsidR="008E5EA1">
        <w:t>that overlapped</w:t>
      </w:r>
      <w:r w:rsidR="00100BCA">
        <w:t xml:space="preserve"> and</w:t>
      </w:r>
      <w:r w:rsidR="008E5EA1">
        <w:t xml:space="preserve"> </w:t>
      </w:r>
      <w:r w:rsidR="00100BCA">
        <w:t xml:space="preserve">intercepted ΔF = 0 % values </w:t>
      </w:r>
      <w:r w:rsidR="008E5EA1">
        <w:t>near 10 and 15 acquisition points</w:t>
      </w:r>
      <w:r w:rsidR="00BF30B1">
        <w:t>, but increased in error for larger # of acquisition points</w:t>
      </w:r>
      <w:r w:rsidR="008E5EA1">
        <w:t>.</w:t>
      </w:r>
    </w:p>
    <w:p w14:paraId="70799BEC" w14:textId="77777777" w:rsidR="00E71228" w:rsidRDefault="00E71228" w:rsidP="00E71228">
      <w:pPr>
        <w:pStyle w:val="Titre2"/>
      </w:pPr>
      <w:r>
        <w:t>Protocol Optimization</w:t>
      </w:r>
    </w:p>
    <w:p w14:paraId="045F9C75" w14:textId="77777777"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xml:space="preserve">, and </w:t>
      </w:r>
      <w:r w:rsidR="002524FB" w:rsidRPr="000F5DC5">
        <w:rPr>
          <w:b/>
        </w:rPr>
        <w:t>f</w:t>
      </w:r>
      <w:r w:rsidR="002524FB">
        <w:t xml:space="preserve">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w:t>
      </w:r>
      <w:r w:rsidR="00571745">
        <w:t>represents the</w:t>
      </w:r>
      <w:r w:rsidR="002524FB">
        <w:t xml:space="preserve"> sensitivity of the Z-spectrum relative to each parameter-of-interest (i.e. the change in Z-spectrum signal value due to a small increase </w:t>
      </w:r>
      <w:del w:id="54" w:author="G. Bruce Pike" w:date="2017-10-16T17:11:00Z">
        <w:r w:rsidR="002524FB" w:rsidDel="00294448">
          <w:delText>in a given</w:delText>
        </w:r>
      </w:del>
      <w:ins w:id="55" w:author="G. Bruce Pike" w:date="2017-10-16T17:11:00Z">
        <w:r w:rsidR="00294448">
          <w:t>in each</w:t>
        </w:r>
      </w:ins>
      <w:r w:rsidR="002524FB">
        <w:t xml:space="preserve"> parameter).</w:t>
      </w:r>
      <w:r w:rsidR="00D65995">
        <w:t xml:space="preserve"> A </w:t>
      </w:r>
      <w:commentRangeStart w:id="56"/>
      <w:r w:rsidR="00D65995">
        <w:t>peak</w:t>
      </w:r>
      <w:commentRangeEnd w:id="56"/>
      <w:r w:rsidR="002E6668">
        <w:rPr>
          <w:rStyle w:val="Marquedecommentaire"/>
        </w:rPr>
        <w:commentReference w:id="56"/>
      </w:r>
      <w:r w:rsidR="00D65995">
        <w:t xml:space="preserve"> of</w:t>
      </w:r>
      <w:r w:rsidR="00837B7B">
        <w:t xml:space="preserve"> the sensitivity curve for F occurs at off-resonance frequencies</w:t>
      </w:r>
      <w:r w:rsidR="00D65995">
        <w:t xml:space="preserve"> an order of magnitude higher</w:t>
      </w:r>
      <w:r w:rsidR="00837B7B">
        <w:t xml:space="preserve"> for high FA</w:t>
      </w:r>
      <w:r w:rsidR="00837B7B">
        <w:rPr>
          <w:vertAlign w:val="subscript"/>
        </w:rPr>
        <w:t>MT</w:t>
      </w:r>
      <w:r w:rsidR="00837B7B">
        <w:t xml:space="preserve"> (&gt;500°) </w:t>
      </w:r>
      <w:r w:rsidR="00DB1F17">
        <w:t>than for</w:t>
      </w:r>
      <w:r w:rsidR="00D65995">
        <w:t xml:space="preserve"> </w:t>
      </w:r>
      <w:r w:rsidR="00837B7B">
        <w:t xml:space="preserve">low </w:t>
      </w:r>
      <w:r w:rsidR="00D65995">
        <w:t>FA</w:t>
      </w:r>
      <w:r w:rsidR="00D65995">
        <w:rPr>
          <w:vertAlign w:val="subscript"/>
        </w:rPr>
        <w:t>MT</w:t>
      </w:r>
      <w:r w:rsidR="00D65995">
        <w:t xml:space="preserve"> values (~150-300°).</w:t>
      </w:r>
      <w:r w:rsidR="00837B7B">
        <w:t xml:space="preserve"> </w:t>
      </w:r>
      <w:r w:rsidR="00D65995">
        <w:t>For all FA</w:t>
      </w:r>
      <w:r w:rsidR="00D65995">
        <w:rPr>
          <w:vertAlign w:val="subscript"/>
        </w:rPr>
        <w:t>MT</w:t>
      </w:r>
      <w:r w:rsidR="00D65995">
        <w:t xml:space="preserve"> values, </w:t>
      </w:r>
      <w:r w:rsidR="00837B7B">
        <w:t xml:space="preserve">the peak sensitivity for </w:t>
      </w:r>
      <w:proofErr w:type="spellStart"/>
      <w:r w:rsidR="00837B7B">
        <w:t>k</w:t>
      </w:r>
      <w:r w:rsidR="00837B7B">
        <w:rPr>
          <w:vertAlign w:val="subscript"/>
        </w:rPr>
        <w:t>f</w:t>
      </w:r>
      <w:proofErr w:type="spellEnd"/>
      <w:r w:rsidR="00DF21B1">
        <w:t xml:space="preserve"> </w:t>
      </w:r>
      <w:r w:rsidR="002529F1">
        <w:t xml:space="preserve">remained </w:t>
      </w:r>
      <w:r w:rsidR="00DF21B1">
        <w:t xml:space="preserve">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w:t>
      </w:r>
      <w:proofErr w:type="spellStart"/>
      <w:r w:rsidR="003F72EB">
        <w:t>k</w:t>
      </w:r>
      <w:r w:rsidR="003F72EB">
        <w:rPr>
          <w:vertAlign w:val="subscript"/>
        </w:rPr>
        <w:t>f</w:t>
      </w:r>
      <w:proofErr w:type="spellEnd"/>
      <w:r w:rsidR="003F72EB">
        <w:t xml:space="preserve"> has the largest errors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w:t>
      </w:r>
      <w:commentRangeStart w:id="57"/>
      <w:r w:rsidR="003564EA">
        <w:t xml:space="preserve">The </w:t>
      </w:r>
      <w:r w:rsidR="002529F1">
        <w:t xml:space="preserve">higher </w:t>
      </w:r>
      <w:r w:rsidR="003564EA">
        <w:t>sensitivity of F at high off-resonance (&gt;10kHz) values</w:t>
      </w:r>
      <w:r w:rsidR="004E529F">
        <w:t>,</w:t>
      </w:r>
      <w:r w:rsidR="003564EA">
        <w:t xml:space="preserve">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4E529F">
        <w:t>,</w:t>
      </w:r>
      <w:r w:rsidR="003564EA">
        <w:t xml:space="preserve"> </w:t>
      </w:r>
      <w:r w:rsidR="004E529F">
        <w:t>likely contributes to</w:t>
      </w:r>
      <w:r w:rsidR="002529F1">
        <w:t xml:space="preserve"> the greater</w:t>
      </w:r>
      <w:r w:rsidR="003564EA">
        <w:t xml:space="preserve"> robustness against B</w:t>
      </w:r>
      <w:r w:rsidR="003564EA">
        <w:rPr>
          <w:vertAlign w:val="subscript"/>
        </w:rPr>
        <w:t>1</w:t>
      </w:r>
      <w:r w:rsidR="003564EA">
        <w:t xml:space="preserve"> </w:t>
      </w:r>
      <w:r w:rsidR="004E529F">
        <w:t>observed in the previous section</w:t>
      </w:r>
      <w:r w:rsidR="003564EA">
        <w:t>.</w:t>
      </w:r>
      <w:commentRangeEnd w:id="57"/>
      <w:r w:rsidR="00AE55B2">
        <w:rPr>
          <w:rStyle w:val="Marquedecommentaire"/>
        </w:rPr>
        <w:commentReference w:id="57"/>
      </w:r>
    </w:p>
    <w:p w14:paraId="6301E162" w14:textId="77777777" w:rsidR="003564EA" w:rsidRPr="0052394B" w:rsidRDefault="007D3C54" w:rsidP="00EC2EE5">
      <w:r>
        <w:t xml:space="preserve">The </w:t>
      </w:r>
      <w:r w:rsidR="007B4EAC">
        <w:t xml:space="preserve">optimal </w:t>
      </w:r>
      <w:r w:rsidR="0010567B">
        <w:t>variance-efficiency and ΔF values (for ΔB</w:t>
      </w:r>
      <w:r w:rsidR="0010567B">
        <w:rPr>
          <w:vertAlign w:val="subscript"/>
        </w:rPr>
        <w:t>1</w:t>
      </w:r>
      <w:r w:rsidR="00322AD1">
        <w:t xml:space="preserve"> = </w:t>
      </w:r>
      <w:r w:rsidR="0010567B">
        <w:t>5</w:t>
      </w:r>
      <w:r w:rsidR="00322AD1">
        <w:t>%</w:t>
      </w:r>
      <w:r w:rsidR="0010567B">
        <w:t xml:space="preserve">) </w:t>
      </w:r>
      <w:r w:rsidR="007B4EAC">
        <w:t>calculated at each iteration of</w:t>
      </w:r>
      <w:r w:rsidR="0010567B">
        <w:t xml:space="preserve"> the optimization</w:t>
      </w:r>
      <w:r w:rsidR="007B4EAC">
        <w:t xml:space="preserve"> algorithm</w:t>
      </w:r>
      <w:r w:rsidR="0010567B">
        <w:t xml:space="preserve"> </w:t>
      </w:r>
      <w:r w:rsidR="007B4EAC">
        <w:t>using the</w:t>
      </w:r>
      <w:r w:rsidR="00477A4C">
        <w:t xml:space="preserve"> 312-point initial search-</w:t>
      </w:r>
      <w:r w:rsidR="0010567B">
        <w:t xml:space="preserve">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del w:id="58" w:author="G. Bruce Pike" w:date="2017-10-16T17:17:00Z">
        <w:r w:rsidR="007B4EAC" w:rsidDel="00391246">
          <w:delText>m</w:delText>
        </w:r>
      </w:del>
      <w:r w:rsidR="0010567B">
        <w:t xml:space="preserve"> for a wide range of regularization parameter </w:t>
      </w:r>
      <w:r w:rsidR="00995B29">
        <w:t>(</w:t>
      </w:r>
      <w:r w:rsidR="0010567B">
        <w:t>λ</w:t>
      </w:r>
      <w:r w:rsidR="00995B29">
        <w:t>)</w:t>
      </w:r>
      <w:r w:rsidR="0010567B">
        <w:t xml:space="preserve"> values. The highest</w:t>
      </w:r>
      <w:r w:rsidR="00995B29">
        <w:t>-valued</w:t>
      </w:r>
      <w:r w:rsidR="0010567B">
        <w:t xml:space="preserve"> variance</w:t>
      </w:r>
      <w:r w:rsidR="00995B29">
        <w:t>-efficiency curve occurs for λ=0</w:t>
      </w:r>
      <w:r w:rsidR="0010567B">
        <w:t xml:space="preserve"> (i.e. </w:t>
      </w:r>
      <w:proofErr w:type="spellStart"/>
      <w:r w:rsidR="0010567B">
        <w:t>unregularized</w:t>
      </w:r>
      <w:proofErr w:type="spellEnd"/>
      <w:r w:rsidR="0010567B">
        <w:t xml:space="preserve"> parameter-normalized CRLB)</w:t>
      </w:r>
      <w:r w:rsidR="00995B29">
        <w:t xml:space="preserve"> and λ = 0.01</w:t>
      </w:r>
      <w:r w:rsidR="0010567B">
        <w:t>.</w:t>
      </w:r>
      <w:r w:rsidR="00896717">
        <w:t xml:space="preserve"> </w:t>
      </w:r>
      <w:r w:rsidR="00995B29">
        <w:t>For these values, t</w:t>
      </w:r>
      <w:r w:rsidR="00896717">
        <w:t>he ma</w:t>
      </w:r>
      <w:r w:rsidR="00D11928">
        <w:t>gnitude of ΔF steadily increased to 1% as the protocol wa</w:t>
      </w:r>
      <w:r w:rsidR="00896717">
        <w:t xml:space="preserve">s iteratively reduced to ~150 acquisition points, </w:t>
      </w:r>
      <w:r w:rsidR="00D11928">
        <w:t>and then proceeded</w:t>
      </w:r>
      <w:r w:rsidR="006E2EA1">
        <w:t xml:space="preserve"> 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w:t>
      </w:r>
      <w:r w:rsidR="00995B29">
        <w:t>lly redu</w:t>
      </w:r>
      <w:r w:rsidR="00D11928">
        <w:t>ced</w:t>
      </w:r>
      <w:r w:rsidR="00995B29">
        <w:t xml:space="preserve"> ΔF values for </w:t>
      </w:r>
      <w:r w:rsidR="00D11928">
        <w:t>N</w:t>
      </w:r>
      <w:r w:rsidR="006E2EA1">
        <w:t xml:space="preserve"> &gt; </w:t>
      </w:r>
      <w:r w:rsidR="006E2EA1">
        <w:lastRenderedPageBreak/>
        <w:t>25 by up to a factor of two</w:t>
      </w:r>
      <w:r w:rsidR="00995B29">
        <w:t>,</w:t>
      </w:r>
      <w:r w:rsidR="006E2EA1">
        <w:t xml:space="preserve"> while keeping the variance-e</w:t>
      </w:r>
      <w:r w:rsidR="00995B29">
        <w:t>fficiency relatively unaffected. H</w:t>
      </w:r>
      <w:r w:rsidR="006E2EA1">
        <w:t>owever</w:t>
      </w:r>
      <w:r w:rsidR="00995B29">
        <w:t>,</w:t>
      </w:r>
      <w:r w:rsidR="006E2EA1">
        <w:t xml:space="preserve"> </w:t>
      </w:r>
      <w:r w:rsidR="00D11928">
        <w:t xml:space="preserve">for this case, </w:t>
      </w:r>
      <w:r w:rsidR="006E2EA1">
        <w:t xml:space="preserve">ΔF </w:t>
      </w:r>
      <w:r w:rsidR="00D11928">
        <w:t>returned</w:t>
      </w:r>
      <w:r w:rsidR="006E2EA1">
        <w:t xml:space="preserve"> to ~</w:t>
      </w:r>
      <w:r w:rsidR="0012461C">
        <w:t>-</w:t>
      </w:r>
      <w:r w:rsidR="00995B29">
        <w:t xml:space="preserve">0.5% abruptly </w:t>
      </w:r>
      <w:r w:rsidR="00D11928">
        <w:t>for N &lt;</w:t>
      </w:r>
      <w:r w:rsidR="006E2EA1">
        <w:t xml:space="preserve"> 25.</w:t>
      </w:r>
      <w:r w:rsidR="00CB2233">
        <w:t xml:space="preserve"> A regularization parameter of 0.5 was the lowest value tested which succeeded in ΔF </w:t>
      </w:r>
      <w:r w:rsidR="00995B29">
        <w:t>achieving</w:t>
      </w:r>
      <w:r w:rsidR="00CB2233">
        <w:t xml:space="preserve"> </w:t>
      </w:r>
      <w:r w:rsidR="00995B29">
        <w:t>values near</w:t>
      </w:r>
      <w:r w:rsidR="00CB2233">
        <w:t xml:space="preserve"> 0</w:t>
      </w:r>
      <w:r w:rsidR="00995B29">
        <w:t>% for small protocols</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w:t>
      </w:r>
      <w:r w:rsidR="00995B29">
        <w:t xml:space="preserve"> factor of 13 in</w:t>
      </w:r>
      <w:r w:rsidR="00CB2233">
        <w:t xml:space="preserve"> relative</w:t>
      </w:r>
      <w:r w:rsidR="00A80921">
        <w:t xml:space="preserve"> improvement </w:t>
      </w:r>
      <w:r w:rsidR="00995B29">
        <w:t>of the B</w:t>
      </w:r>
      <w:r w:rsidR="00995B29">
        <w:rPr>
          <w:vertAlign w:val="subscript"/>
        </w:rPr>
        <w:t>1</w:t>
      </w:r>
      <w:r w:rsidR="00995B29">
        <w:t>-insensitivity of F</w:t>
      </w:r>
      <w:r w:rsidR="00A80921">
        <w:t>.</w:t>
      </w:r>
      <w:r w:rsidR="00CB2233">
        <w:t xml:space="preserve"> </w:t>
      </w:r>
      <w:r w:rsidR="00D47E9B">
        <w:t xml:space="preserve">A </w:t>
      </w:r>
      <w:r w:rsidR="00BF6915">
        <w:t>small</w:t>
      </w:r>
      <w:r w:rsidR="00D47E9B">
        <w:t xml:space="preserve"> reduction in variance-efficiency </w:t>
      </w:r>
      <w:r w:rsidR="00E45F9F">
        <w:t>accompanied the improvement of ΔF</w:t>
      </w:r>
      <w:r w:rsidR="00D47E9B">
        <w:t xml:space="preserve"> for</w:t>
      </w:r>
      <w:r w:rsidR="00E45F9F" w:rsidRPr="00E45F9F">
        <w:t xml:space="preserve"> </w:t>
      </w:r>
      <w:r w:rsidR="00E45F9F">
        <w:t>λ = 0.5</w:t>
      </w:r>
      <w:r w:rsidR="00D47E9B">
        <w:t xml:space="preserve">; for N=10, the variance-efficiency </w:t>
      </w:r>
      <w:r w:rsidR="00BF6915">
        <w:t xml:space="preserve">decreased by </w:t>
      </w:r>
      <w:r w:rsidR="0089074E">
        <w:t>6.3</w:t>
      </w:r>
      <w:r w:rsidR="00D47E9B">
        <w:t>% for λ = 0.5 relative to λ = 0. For higher λ values, the regula</w:t>
      </w:r>
      <w:r w:rsidR="00BF6915">
        <w:t>rization term in Eq. 5 dominated</w:t>
      </w:r>
      <w:r w:rsidR="00D47E9B">
        <w:t xml:space="preserve"> early in the iterative optimization at the c</w:t>
      </w:r>
      <w:r w:rsidR="00BF6915">
        <w:t>ost of lower variance-efficie</w:t>
      </w:r>
      <w:r w:rsidR="00E45F9F">
        <w:t>ncies, which never recover</w:t>
      </w:r>
      <w:r w:rsidR="00BF6915">
        <w:t xml:space="preserve"> to their</w:t>
      </w:r>
      <w:r w:rsidR="00D47E9B">
        <w:t xml:space="preserve"> </w:t>
      </w:r>
      <w:proofErr w:type="spellStart"/>
      <w:r w:rsidR="00D47E9B">
        <w:t>unregularized</w:t>
      </w:r>
      <w:proofErr w:type="spellEnd"/>
      <w:r w:rsidR="00D47E9B">
        <w:t xml:space="preserve"> values. For intermediately-high λ values (λ = 1, 2), a second region where the regularization term in Eq. 5 dominates the iterative optimization </w:t>
      </w:r>
      <w:r w:rsidR="00E45F9F">
        <w:t>can be seen near</w:t>
      </w:r>
      <w:r w:rsidR="00140E47">
        <w:t xml:space="preserve"> N</w:t>
      </w:r>
      <w:r w:rsidR="00E45F9F">
        <w:t xml:space="preserve"> = 60 and 120 respectively,</w:t>
      </w:r>
      <w:r w:rsidR="00140E47">
        <w:t xml:space="preserve"> </w:t>
      </w:r>
      <w:r w:rsidR="00E45F9F">
        <w:t xml:space="preserve">substantially reducing the </w:t>
      </w:r>
      <w:r w:rsidR="00140E47">
        <w:t>variance-efficiency.</w:t>
      </w:r>
      <w:r w:rsidR="0052394B">
        <w:t xml:space="preserve"> Overall, a λ value</w:t>
      </w:r>
      <w:r w:rsidR="00E45F9F">
        <w:t xml:space="preserve"> of</w:t>
      </w:r>
      <w:r w:rsidR="0052394B">
        <w:t xml:space="preserve"> 0.5 show</w:t>
      </w:r>
      <w:r w:rsidR="00E45F9F">
        <w:t>ed</w:t>
      </w:r>
      <w:r w:rsidR="0052394B">
        <w:t xml:space="preserve"> the best compromise between </w:t>
      </w:r>
      <w:r w:rsidR="00025AC7">
        <w:t xml:space="preserve">decreasing </w:t>
      </w:r>
      <w:r w:rsidR="0052394B">
        <w:t>ΔF (insensitivity of F against B</w:t>
      </w:r>
      <w:r w:rsidR="0052394B">
        <w:rPr>
          <w:vertAlign w:val="subscript"/>
        </w:rPr>
        <w:t>1</w:t>
      </w:r>
      <w:r w:rsidR="00025AC7">
        <w:t xml:space="preserve"> errors</w:t>
      </w:r>
      <w:r w:rsidR="0052394B">
        <w:t xml:space="preserve">) and </w:t>
      </w:r>
      <w:r w:rsidR="00025AC7">
        <w:t xml:space="preserve">maximizing </w:t>
      </w:r>
      <w:r w:rsidR="0052394B">
        <w:t>variance-efficiency.</w:t>
      </w:r>
    </w:p>
    <w:p w14:paraId="5A30653C" w14:textId="77777777" w:rsidR="0052394B" w:rsidRPr="005B55D4" w:rsidRDefault="0052394B" w:rsidP="00EC2EE5">
      <w:r>
        <w:t xml:space="preserve">The 10-point protocols </w:t>
      </w:r>
      <w:r w:rsidR="008510E1">
        <w:t>optimized using</w:t>
      </w:r>
      <w:r>
        <w:t xml:space="preserve"> λ = 0 (CRLB) and λ = 0.5 (</w:t>
      </w:r>
      <w:proofErr w:type="spellStart"/>
      <w:r>
        <w:t>CRLB</w:t>
      </w:r>
      <w:r w:rsidRPr="0052394B">
        <w:rPr>
          <w:vertAlign w:val="subscript"/>
        </w:rPr>
        <w:t>λ</w:t>
      </w:r>
      <w:proofErr w:type="spellEnd"/>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w:t>
      </w:r>
      <w:del w:id="59" w:author="G. Bruce Pike" w:date="2017-10-16T17:19:00Z">
        <w:r w:rsidDel="00391246">
          <w:delText>overlayed</w:delText>
        </w:r>
      </w:del>
      <w:ins w:id="60" w:author="G. Bruce Pike" w:date="2017-10-16T17:19:00Z">
        <w:r w:rsidR="00391246">
          <w:t>overlaid</w:t>
        </w:r>
      </w:ins>
      <w:r>
        <w:t xml:space="preserve"> on the 312-point protocol search-space (displayed as line plots for better visibility of the optimized protocols). The</w:t>
      </w:r>
      <w:r w:rsidR="00025AC7">
        <w:t xml:space="preserve"> </w:t>
      </w:r>
      <w:r>
        <w:t xml:space="preserve">details of these protocols are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xml:space="preserve">) pairs, with only three acquisition points changing </w:t>
      </w:r>
      <w:r w:rsidR="00025AC7">
        <w:t>if</w:t>
      </w:r>
      <w:r>
        <w:t xml:space="preserve"> the regularization term </w:t>
      </w:r>
      <w:r w:rsidR="00025AC7">
        <w:t xml:space="preserve">is included </w:t>
      </w:r>
      <w:r>
        <w:t>in Eq. 5 (λ = 0.5).</w:t>
      </w:r>
      <w:r w:rsidR="005B55D4">
        <w:t xml:space="preserve"> Both protocols have coverage of low, medium, and high off-resonance values, as well as low and high FA</w:t>
      </w:r>
      <w:r w:rsidR="005B55D4">
        <w:rPr>
          <w:vertAlign w:val="subscript"/>
        </w:rPr>
        <w:t>MT</w:t>
      </w:r>
      <w:r w:rsidR="005B55D4">
        <w:t xml:space="preserve"> values.</w:t>
      </w:r>
    </w:p>
    <w:p w14:paraId="0DA89993" w14:textId="77777777" w:rsidR="00E71228" w:rsidRDefault="00E71228" w:rsidP="0052394B">
      <w:pPr>
        <w:pStyle w:val="Titre2"/>
        <w:numPr>
          <w:ilvl w:val="0"/>
          <w:numId w:val="0"/>
        </w:numPr>
      </w:pPr>
      <w:r>
        <w:t>Monte Carlo Simulations</w:t>
      </w:r>
    </w:p>
    <w:p w14:paraId="181849A9" w14:textId="77777777" w:rsidR="00EE61BA" w:rsidRDefault="00EE61BA" w:rsidP="00EE61BA">
      <w:r>
        <w:t>Distributions</w:t>
      </w:r>
      <w:r w:rsidR="000525C7">
        <w:t xml:space="preserve"> </w:t>
      </w:r>
      <w:r w:rsidR="00AB46B8">
        <w:t xml:space="preserve">statistics (mean, σ) of the Monte Carlo simulations </w:t>
      </w:r>
      <w:r w:rsidR="00C735C7">
        <w:t>of the fitted parameter-of-interest F are shown</w:t>
      </w:r>
      <w:r>
        <w:t xml:space="preserve"> </w:t>
      </w:r>
      <w:r w:rsidR="00E60E34">
        <w:t xml:space="preserve">for </w:t>
      </w:r>
      <w:r w:rsidR="00512AA8">
        <w:t xml:space="preserve">a range of </w:t>
      </w:r>
      <w:r w:rsidR="00AB46B8">
        <w:t>ΔB</w:t>
      </w:r>
      <w:r w:rsidR="00AB46B8">
        <w:rPr>
          <w:vertAlign w:val="subscript"/>
        </w:rPr>
        <w:t>1</w:t>
      </w:r>
      <w:r w:rsidR="00AB46B8">
        <w:t xml:space="preserve"> </w:t>
      </w:r>
      <w:r w:rsidR="00C32054">
        <w:t xml:space="preserve">values </w:t>
      </w:r>
      <w:r w:rsidR="00AB46B8">
        <w:t xml:space="preserve">(SNR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C735C7">
        <w:t xml:space="preserve"> and </w:t>
      </w:r>
      <w:r w:rsidR="00512AA8">
        <w:t>a range of</w:t>
      </w:r>
      <w:r w:rsidR="00AB46B8">
        <w:t xml:space="preserve"> SNR</w:t>
      </w:r>
      <w:r w:rsidR="00C32054">
        <w:t xml:space="preserve"> values</w:t>
      </w:r>
      <w:r w:rsidR="00AB46B8">
        <w:t xml:space="preserve"> (ΔB</w:t>
      </w:r>
      <w:r w:rsidR="00AB46B8">
        <w:rPr>
          <w:vertAlign w:val="subscript"/>
        </w:rPr>
        <w:t>1</w:t>
      </w:r>
      <w:r w:rsidR="00AB46B8">
        <w:t xml:space="preserve"> =</w:t>
      </w:r>
      <w:r w:rsidR="0089074E">
        <w:t xml:space="preserve"> 0 </w:t>
      </w:r>
      <w:r w:rsidR="0089074E">
        <w:lastRenderedPageBreak/>
        <w:t>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C735C7">
        <w:t xml:space="preserve">value for the </w:t>
      </w:r>
      <w:r w:rsidR="00A82C1D">
        <w:t>ΔB</w:t>
      </w:r>
      <w:r w:rsidR="00A82C1D">
        <w:rPr>
          <w:vertAlign w:val="subscript"/>
        </w:rPr>
        <w:t>1</w:t>
      </w:r>
      <w:r w:rsidR="00C735C7">
        <w:t xml:space="preserve"> = 0 </w:t>
      </w:r>
      <w:r w:rsidR="00C32054">
        <w:t>case, whereas</w:t>
      </w:r>
      <w:r w:rsidR="00A82C1D">
        <w:t xml:space="preserv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ideal (noiseless) fitted F value.</w:t>
      </w:r>
    </w:p>
    <w:p w14:paraId="76CEA724" w14:textId="77777777" w:rsidR="00682880" w:rsidRDefault="007502AF" w:rsidP="00EE61BA">
      <w:r>
        <w:t xml:space="preserve">For </w:t>
      </w:r>
      <w:r w:rsidR="00C735C7">
        <w:t xml:space="preserve">the </w:t>
      </w:r>
      <w:proofErr w:type="spellStart"/>
      <w:r>
        <w:t>CRLB</w:t>
      </w:r>
      <w:r>
        <w:rPr>
          <w:vertAlign w:val="subscript"/>
        </w:rPr>
        <w:t>λ</w:t>
      </w:r>
      <w:proofErr w:type="spellEnd"/>
      <w:r>
        <w:rPr>
          <w:vertAlign w:val="subscript"/>
        </w:rPr>
        <w:t>=0.5</w:t>
      </w:r>
      <w:r w:rsidR="00C735C7">
        <w:t xml:space="preserve"> protocol</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w:t>
      </w:r>
      <w:r w:rsidR="00C735C7">
        <w:t>area</w:t>
      </w:r>
      <w:r w:rsidR="0040006E">
        <w:t>)</w:t>
      </w:r>
      <w:r>
        <w:t xml:space="preserve"> for </w:t>
      </w:r>
      <w:r w:rsidRPr="009644EE">
        <w:t>Δ</w:t>
      </w:r>
      <w:r>
        <w:t>B</w:t>
      </w:r>
      <w:r>
        <w:rPr>
          <w:vertAlign w:val="subscript"/>
        </w:rPr>
        <w:t>1</w:t>
      </w:r>
      <w:r>
        <w:t xml:space="preserve"> between </w:t>
      </w:r>
      <w:r w:rsidR="00C735C7">
        <w:t>-</w:t>
      </w:r>
      <w:r>
        <w:t>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xml:space="preserve">, for both WM and </w:t>
      </w:r>
      <w:r w:rsidR="00C735C7">
        <w:t>GM).</w:t>
      </w:r>
      <w:r>
        <w:t xml:space="preserve"> </w:t>
      </w:r>
      <w:r w:rsidR="00C735C7">
        <w:t>The</w:t>
      </w:r>
      <w:r>
        <w:t xml:space="preserve"> same was true </w:t>
      </w:r>
      <w:r w:rsidR="00C735C7">
        <w:t xml:space="preserve">for </w:t>
      </w:r>
      <w:r w:rsidR="00C735C7" w:rsidRPr="009644EE">
        <w:t>Δ</w:t>
      </w:r>
      <w:r w:rsidR="00C735C7">
        <w:t>B</w:t>
      </w:r>
      <w:r w:rsidR="00C735C7">
        <w:rPr>
          <w:vertAlign w:val="subscript"/>
        </w:rPr>
        <w:t>1</w:t>
      </w:r>
      <w:r w:rsidR="00C735C7">
        <w:t xml:space="preserve"> </w:t>
      </w:r>
      <w:r>
        <w:t>b</w:t>
      </w:r>
      <w:r w:rsidR="00512AA8">
        <w:t>etween -5% and 10% for the CRLB</w:t>
      </w:r>
      <w:r>
        <w:t xml:space="preserve"> protocol</w:t>
      </w:r>
      <w:r w:rsidR="00C735C7">
        <w:t>,</w:t>
      </w:r>
      <w:r>
        <w:t xml:space="preserve"> and between -5% a</w:t>
      </w:r>
      <w:r w:rsidR="00C735C7">
        <w:t xml:space="preserve">nd 5% for the Uniform protocol. CRLB and </w:t>
      </w:r>
      <w:proofErr w:type="spellStart"/>
      <w:r w:rsidR="00C735C7">
        <w:t>CRLB</w:t>
      </w:r>
      <w:r w:rsidR="00C735C7">
        <w:rPr>
          <w:vertAlign w:val="subscript"/>
        </w:rPr>
        <w:t>λ</w:t>
      </w:r>
      <w:proofErr w:type="spellEnd"/>
      <w:r w:rsidR="00C735C7">
        <w:rPr>
          <w:vertAlign w:val="subscript"/>
        </w:rPr>
        <w:t>=0.5</w:t>
      </w:r>
      <w:r w:rsidR="00C735C7">
        <w:t xml:space="preserve"> protocols</w:t>
      </w:r>
      <w:r>
        <w:t xml:space="preserve"> </w:t>
      </w:r>
      <w:r w:rsidR="00C735C7">
        <w:t xml:space="preserve">resulted in </w:t>
      </w:r>
      <w:r>
        <w:t>standard deviations</w:t>
      </w:r>
      <w:r w:rsidR="00C735C7">
        <w:t xml:space="preserve"> </w:t>
      </w:r>
      <w:r w:rsidR="00512AA8">
        <w:t xml:space="preserve">of </w:t>
      </w:r>
      <w:r w:rsidR="00C735C7">
        <w:t>fitted</w:t>
      </w:r>
      <w:r>
        <w:t xml:space="preserve"> F substantially lower</w:t>
      </w:r>
      <w:r w:rsidR="00512AA8">
        <w:t xml:space="preserve"> (by a factor of ~1.75)</w:t>
      </w:r>
      <w:r>
        <w:t xml:space="preserve"> </w:t>
      </w:r>
      <w:r w:rsidR="00C735C7">
        <w:t>than the</w:t>
      </w:r>
      <w:r>
        <w:t xml:space="preserve"> Uniform protocol.</w:t>
      </w:r>
      <w:r w:rsidR="004E2DEB">
        <w:t xml:space="preserve"> Although</w:t>
      </w:r>
      <w:r w:rsidRPr="007502AF">
        <w:t xml:space="preserve"> </w:t>
      </w:r>
      <w:proofErr w:type="spellStart"/>
      <w:r>
        <w:t>CRLB</w:t>
      </w:r>
      <w:r>
        <w:rPr>
          <w:vertAlign w:val="subscript"/>
        </w:rPr>
        <w:t>λ</w:t>
      </w:r>
      <w:proofErr w:type="spellEnd"/>
      <w:r>
        <w:rPr>
          <w:vertAlign w:val="subscript"/>
        </w:rPr>
        <w:t>=0.5</w:t>
      </w:r>
      <w:r>
        <w:t xml:space="preserve"> </w:t>
      </w:r>
      <w:proofErr w:type="spellStart"/>
      <w:r>
        <w:t>σ</w:t>
      </w:r>
      <w:r w:rsidR="00C735C7">
        <w:rPr>
          <w:vertAlign w:val="subscript"/>
        </w:rPr>
        <w:t>F</w:t>
      </w:r>
      <w:proofErr w:type="spellEnd"/>
      <w:r>
        <w:t xml:space="preserve"> values were slightly </w:t>
      </w:r>
      <w:r w:rsidR="00512AA8">
        <w:t>different</w:t>
      </w:r>
      <w:r>
        <w:t xml:space="preserve"> </w:t>
      </w:r>
      <w:del w:id="61" w:author="G. Bruce Pike" w:date="2017-10-16T17:26:00Z">
        <w:r w:rsidDel="00476922">
          <w:delText xml:space="preserve">than </w:delText>
        </w:r>
        <w:r w:rsidR="00512AA8" w:rsidDel="00476922">
          <w:delText xml:space="preserve"> the</w:delText>
        </w:r>
      </w:del>
      <w:ins w:id="62" w:author="G. Bruce Pike" w:date="2017-10-16T17:26:00Z">
        <w:r w:rsidR="00476922">
          <w:t>than the</w:t>
        </w:r>
      </w:ins>
      <w:r w:rsidR="00512AA8">
        <w:t xml:space="preserve"> </w:t>
      </w:r>
      <w:r>
        <w:t>CRLB values</w:t>
      </w:r>
      <w:r w:rsidR="0022322A">
        <w:t xml:space="preserve"> (6.7% higher)</w:t>
      </w:r>
      <w:r>
        <w: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70EF0C9B" w14:textId="77777777"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w:t>
      </w:r>
      <w:proofErr w:type="spellStart"/>
      <w:r>
        <w:t>CRLB</w:t>
      </w:r>
      <w:r>
        <w:rPr>
          <w:vertAlign w:val="subscript"/>
        </w:rPr>
        <w:t>λ</w:t>
      </w:r>
      <w:proofErr w:type="spellEnd"/>
      <w:r>
        <w:rPr>
          <w:vertAlign w:val="subscript"/>
        </w:rPr>
        <w:t>=0.5</w:t>
      </w:r>
      <w:r w:rsidR="007C7F73">
        <w:t xml:space="preserve">) were below 1% for </w:t>
      </w:r>
      <w:r>
        <w:t xml:space="preserve">datasets with SNR </w:t>
      </w:r>
      <w:r w:rsidR="004E2DEB">
        <w:t xml:space="preserve">values </w:t>
      </w:r>
      <w:r w:rsidR="007C7F73">
        <w:t xml:space="preserve">greater than </w:t>
      </w:r>
      <w:r>
        <w:t>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WM and GM). </w:t>
      </w:r>
      <w:r w:rsidR="00BF4CA0">
        <w:t>The</w:t>
      </w:r>
      <w:r>
        <w:t xml:space="preserve"> Uniform protocol</w:t>
      </w:r>
      <w:r w:rsidR="007C7F73">
        <w:t xml:space="preserve"> needed a minimum SNR of 100 to result</w:t>
      </w:r>
      <w:r w:rsidR="00BF4CA0">
        <w:t xml:space="preserve"> in</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w:t>
      </w:r>
      <w:r w:rsidR="00BF4CA0">
        <w:t xml:space="preserve">values </w:t>
      </w:r>
      <w:r>
        <w:t>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w:t>
      </w:r>
      <w:r w:rsidR="00B22037">
        <w:t>.</w:t>
      </w:r>
      <w:r w:rsidR="00191965">
        <w:t xml:space="preserve"> SNR curve for </w:t>
      </w:r>
      <w:proofErr w:type="spellStart"/>
      <w:r w:rsidR="00191965">
        <w:t>CRLB</w:t>
      </w:r>
      <w:r w:rsidR="00191965">
        <w:rPr>
          <w:vertAlign w:val="subscript"/>
        </w:rPr>
        <w:t>λ</w:t>
      </w:r>
      <w:proofErr w:type="spellEnd"/>
      <w:r w:rsidR="00191965">
        <w:rPr>
          <w:vertAlign w:val="subscript"/>
        </w:rPr>
        <w:t>=0.5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w:t>
      </w:r>
      <w:r w:rsidR="00BF4CA0">
        <w:t>values</w:t>
      </w:r>
      <w:r w:rsidR="00191965">
        <w:t xml:space="preserve"> for </w:t>
      </w:r>
      <w:proofErr w:type="spellStart"/>
      <w:r w:rsidR="00191965">
        <w:t>CRLB</w:t>
      </w:r>
      <w:r w:rsidR="00191965">
        <w:rPr>
          <w:vertAlign w:val="subscript"/>
        </w:rPr>
        <w:t>λ</w:t>
      </w:r>
      <w:proofErr w:type="spellEnd"/>
      <w:r w:rsidR="00191965">
        <w:rPr>
          <w:vertAlign w:val="subscript"/>
        </w:rPr>
        <w:t>=0.5</w:t>
      </w:r>
      <w:r w:rsidR="00191965">
        <w:t xml:space="preserve"> </w:t>
      </w:r>
      <w:r w:rsidR="00BF4CA0">
        <w:t>resulted in</w:t>
      </w:r>
      <w:r w:rsidR="00191965">
        <w:t xml:space="preserve"> slight increase, </w:t>
      </w:r>
      <w:r w:rsidR="00B22037">
        <w:t>although</w:t>
      </w:r>
      <w:r w:rsidR="00191965">
        <w:t xml:space="preserve"> remained within 1% for SNR &gt; 100.</w:t>
      </w:r>
      <w:r w:rsidR="00B22037">
        <w:t xml:space="preserve"> In </w:t>
      </w:r>
      <w:del w:id="63" w:author="G. Bruce Pike" w:date="2017-10-16T17:26:00Z">
        <w:r w:rsidR="00B22037" w:rsidDel="00476922">
          <w:delText>contrary</w:delText>
        </w:r>
      </w:del>
      <w:ins w:id="64" w:author="G. Bruce Pike" w:date="2017-10-16T17:26:00Z">
        <w:r w:rsidR="00476922">
          <w:t>contrast</w:t>
        </w:r>
      </w:ins>
      <w:r w:rsidR="00B22037">
        <w:t>,</w:t>
      </w:r>
      <w:r w:rsidR="00191965">
        <w:t xml:space="preserve"> </w:t>
      </w:r>
      <w:r w:rsidR="00B22037">
        <w:t xml:space="preserve">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w:t>
      </w:r>
      <w:r w:rsidR="00B22037">
        <w:t xml:space="preserve">for the CRLB and Uniform protocols resulted in greater bias (&gt;1%) for the </w:t>
      </w:r>
      <w:r w:rsidR="00B22037" w:rsidRPr="009644EE">
        <w:t>Δ</w:t>
      </w:r>
      <w:r w:rsidR="00B22037">
        <w:t>B</w:t>
      </w:r>
      <w:r w:rsidR="00B22037">
        <w:rPr>
          <w:vertAlign w:val="subscript"/>
        </w:rPr>
        <w:t>1</w:t>
      </w:r>
      <w:r w:rsidR="00B22037">
        <w:t xml:space="preserve"> = 15% case</w:t>
      </w:r>
      <w:r w:rsidR="00191965">
        <w:t>.</w:t>
      </w:r>
      <w:r w:rsidR="008704CD">
        <w:t xml:space="preserve"> The </w:t>
      </w:r>
      <w:proofErr w:type="spellStart"/>
      <w:r w:rsidR="001B40FE">
        <w:t>σ</w:t>
      </w:r>
      <w:r w:rsidR="00BF4CA0">
        <w:rPr>
          <w:vertAlign w:val="subscript"/>
        </w:rPr>
        <w:t>F</w:t>
      </w:r>
      <w:proofErr w:type="spellEnd"/>
      <w:r w:rsidR="001B40FE">
        <w:t xml:space="preserve"> curves increased rapidly for SNR values </w:t>
      </w:r>
      <w:r w:rsidR="00B22037">
        <w:t xml:space="preserve">lower than </w:t>
      </w:r>
      <w:r w:rsidR="001B40FE">
        <w:t xml:space="preserve">75 for all </w:t>
      </w:r>
      <w:r w:rsidR="00AF48FA">
        <w:t>protocols</w:t>
      </w:r>
      <w:r w:rsidR="001B40FE">
        <w:t xml:space="preserve">. For all </w:t>
      </w:r>
      <w:r w:rsidR="00AF48FA">
        <w:t>cases</w:t>
      </w:r>
      <w:r w:rsidR="001B40FE">
        <w:t xml:space="preserve">, </w:t>
      </w:r>
      <w:proofErr w:type="spellStart"/>
      <w:r w:rsidR="001B40FE">
        <w:t>σ</w:t>
      </w:r>
      <w:r w:rsidR="00AF48FA">
        <w:rPr>
          <w:vertAlign w:val="subscript"/>
        </w:rPr>
        <w:t>F</w:t>
      </w:r>
      <w:proofErr w:type="spellEnd"/>
      <w:r w:rsidR="001B40FE">
        <w:t xml:space="preserve"> did not vary substantially between both </w:t>
      </w:r>
      <w:r w:rsidR="001B40FE" w:rsidRPr="009644EE">
        <w:t>Δ</w:t>
      </w:r>
      <w:r w:rsidR="001B40FE">
        <w:t>B</w:t>
      </w:r>
      <w:r w:rsidR="001B40FE">
        <w:rPr>
          <w:vertAlign w:val="subscript"/>
        </w:rPr>
        <w:t>1</w:t>
      </w:r>
      <w:r w:rsidR="001B40FE">
        <w:t xml:space="preserve"> </w:t>
      </w:r>
      <w:r w:rsidR="00AF48FA">
        <w:t>values</w:t>
      </w:r>
      <w:r w:rsidR="00B22037">
        <w:t xml:space="preserve"> evaluated</w:t>
      </w:r>
      <w:r w:rsidR="00AF48FA">
        <w:t xml:space="preserve"> (0% and 15%).</w:t>
      </w:r>
      <w:r w:rsidR="001B40FE">
        <w:t xml:space="preserve"> </w:t>
      </w:r>
      <w:r w:rsidR="00B22037">
        <w:t xml:space="preserve">For CRLB and </w:t>
      </w:r>
      <w:proofErr w:type="spellStart"/>
      <w:r w:rsidR="00B22037">
        <w:t>CRLB</w:t>
      </w:r>
      <w:r w:rsidR="00B22037">
        <w:rPr>
          <w:vertAlign w:val="subscript"/>
        </w:rPr>
        <w:t>λ</w:t>
      </w:r>
      <w:proofErr w:type="spellEnd"/>
      <w:r w:rsidR="00B22037">
        <w:rPr>
          <w:vertAlign w:val="subscript"/>
        </w:rPr>
        <w:t>=0.5</w:t>
      </w:r>
      <w:r w:rsidR="00B22037">
        <w:t>, n</w:t>
      </w:r>
      <w:r w:rsidR="001B40FE">
        <w:t>o substantial difference</w:t>
      </w:r>
      <w:r w:rsidR="00B22037">
        <w:t>s</w:t>
      </w:r>
      <w:r w:rsidR="001B40FE">
        <w:t xml:space="preserve"> </w:t>
      </w:r>
      <w:r w:rsidR="00B22037">
        <w:t xml:space="preserve">in their </w:t>
      </w:r>
      <w:proofErr w:type="spellStart"/>
      <w:r w:rsidR="00B22037">
        <w:t>σ</w:t>
      </w:r>
      <w:r w:rsidR="00B22037">
        <w:rPr>
          <w:vertAlign w:val="subscript"/>
        </w:rPr>
        <w:t>F</w:t>
      </w:r>
      <w:proofErr w:type="spellEnd"/>
      <w:r w:rsidR="00B22037">
        <w:t xml:space="preserve"> vs. SNR curves were</w:t>
      </w:r>
      <w:r w:rsidR="00AF48FA">
        <w:t xml:space="preserve"> observed,</w:t>
      </w:r>
      <w:r w:rsidR="005974A3">
        <w:t xml:space="preserve"> and</w:t>
      </w:r>
      <w:r w:rsidR="001B40FE">
        <w:t xml:space="preserve"> </w:t>
      </w:r>
      <w:r w:rsidR="00AF48FA">
        <w:t xml:space="preserve">both </w:t>
      </w:r>
      <w:r w:rsidR="005974A3">
        <w:t>had</w:t>
      </w:r>
      <w:r w:rsidR="00AF48FA">
        <w:t xml:space="preserve"> </w:t>
      </w:r>
      <w:r w:rsidR="005974A3">
        <w:t>lower</w:t>
      </w:r>
      <w:r w:rsidR="00AF48FA">
        <w:t xml:space="preserve"> standard deviations relative</w:t>
      </w:r>
      <w:r w:rsidR="001B40FE">
        <w:t xml:space="preserve"> to the Uniform protocol.</w:t>
      </w:r>
    </w:p>
    <w:p w14:paraId="1DC39251" w14:textId="77777777" w:rsidR="00444B1B" w:rsidRDefault="00A91D2B" w:rsidP="008C72B4">
      <w:pPr>
        <w:pStyle w:val="Titre1"/>
        <w:numPr>
          <w:ilvl w:val="0"/>
          <w:numId w:val="0"/>
        </w:numPr>
      </w:pPr>
      <w:r w:rsidRPr="00480E6C">
        <w:lastRenderedPageBreak/>
        <w:t>DISCUSSION</w:t>
      </w:r>
    </w:p>
    <w:p w14:paraId="72D0F893" w14:textId="77777777" w:rsidR="00B7632F" w:rsidRPr="00A4350B" w:rsidRDefault="003F7A3C" w:rsidP="001510C9">
      <w:r>
        <w:t xml:space="preserve">This </w:t>
      </w:r>
      <w:r w:rsidR="004C783F">
        <w:t xml:space="preserve">work </w:t>
      </w:r>
      <w:r w:rsidR="00B7632F">
        <w:t xml:space="preserve">describes </w:t>
      </w:r>
      <w:r w:rsidR="00DF2207">
        <w:t xml:space="preserve">a </w:t>
      </w:r>
      <w:r w:rsidR="00B7632F">
        <w:t>qMT protocol</w:t>
      </w:r>
      <w:r w:rsidR="0055780D">
        <w:t xml:space="preserve"> optimization methodology</w:t>
      </w:r>
      <w:r w:rsidR="00B7632F">
        <w:t xml:space="preserve"> for reduced B</w:t>
      </w:r>
      <w:r w:rsidR="00B7632F" w:rsidRPr="001510C9">
        <w:rPr>
          <w:vertAlign w:val="subscript"/>
        </w:rPr>
        <w:t>1</w:t>
      </w:r>
      <w:r w:rsidR="00B7632F">
        <w:t>-sensitivity of the pool-size ratio F by regularizing the CRLB with a first-order sensitivity analysis.</w:t>
      </w:r>
      <w:r w:rsidR="001510C9">
        <w:t xml:space="preserve"> </w:t>
      </w:r>
      <w:del w:id="65" w:author="G. Bruce Pike" w:date="2017-10-16T17:40:00Z">
        <w:r w:rsidR="00AA15C6" w:rsidDel="002709DC">
          <w:delText xml:space="preserve">We found </w:delText>
        </w:r>
        <w:r w:rsidR="00BC5FE5" w:rsidDel="002709DC">
          <w:delText>using</w:delText>
        </w:r>
      </w:del>
      <w:ins w:id="66" w:author="G. Bruce Pike" w:date="2017-10-16T17:40:00Z">
        <w:r w:rsidR="002709DC">
          <w:t>Using</w:t>
        </w:r>
      </w:ins>
      <w:r w:rsidR="00BC5FE5">
        <w:t xml:space="preserve"> </w:t>
      </w:r>
      <w:r w:rsidR="001510C9">
        <w:t>Monte Carlo simulations</w:t>
      </w:r>
      <w:ins w:id="67" w:author="G. Bruce Pike" w:date="2017-10-16T17:40:00Z">
        <w:r w:rsidR="002709DC">
          <w:t xml:space="preserve"> we found</w:t>
        </w:r>
      </w:ins>
      <w:r w:rsidR="001510C9">
        <w:t xml:space="preserve"> </w:t>
      </w:r>
      <w:r w:rsidR="00AA15C6">
        <w:t xml:space="preserve">that, for </w:t>
      </w:r>
      <w:r w:rsidR="007630AE">
        <w:t>a</w:t>
      </w:r>
      <w:r w:rsidR="004C783F">
        <w:t xml:space="preserve"> protocol </w:t>
      </w:r>
      <w:r w:rsidR="00687DFD">
        <w:t>optimized using</w:t>
      </w:r>
      <w:r w:rsidR="007630AE">
        <w:t xml:space="preserve"> regularized </w:t>
      </w:r>
      <w:proofErr w:type="spellStart"/>
      <w:r w:rsidR="007630AE">
        <w:t>CRLB</w:t>
      </w:r>
      <w:r w:rsidR="007630AE" w:rsidRPr="001510C9">
        <w:rPr>
          <w:vertAlign w:val="subscript"/>
        </w:rPr>
        <w:t>λ</w:t>
      </w:r>
      <w:proofErr w:type="spellEnd"/>
      <w:r w:rsidR="007630AE" w:rsidRPr="001510C9">
        <w:rPr>
          <w:vertAlign w:val="subscript"/>
        </w:rPr>
        <w:t>=0.5</w:t>
      </w:r>
      <w:r w:rsidR="007630AE">
        <w:t>,</w:t>
      </w:r>
      <w:r w:rsidR="00AA15C6">
        <w:t xml:space="preserve"> errors propagated to fitted F were below 1% </w:t>
      </w:r>
      <w:r w:rsidR="00C229AD">
        <w:t>for</w:t>
      </w:r>
      <w:r w:rsidR="00AA15C6">
        <w:t xml:space="preserve"> B</w:t>
      </w:r>
      <w:r w:rsidR="00AA15C6" w:rsidRPr="001510C9">
        <w:rPr>
          <w:vertAlign w:val="subscript"/>
        </w:rPr>
        <w:t>1</w:t>
      </w:r>
      <w:r w:rsidR="00DF2207">
        <w:t>-</w:t>
      </w:r>
      <w:r w:rsidR="00AA15C6">
        <w:t xml:space="preserve">errors ranging between </w:t>
      </w:r>
      <w:r w:rsidR="007630AE">
        <w:t xml:space="preserve">-10 and 20%, </w:t>
      </w:r>
      <w:r w:rsidR="00477852">
        <w:t>consistent with</w:t>
      </w:r>
      <w:r w:rsidR="001510C9">
        <w:t xml:space="preserve"> </w:t>
      </w:r>
      <w:r w:rsidR="00DF2207">
        <w:t>the</w:t>
      </w:r>
      <w:r w:rsidR="00C229AD">
        <w:t xml:space="preserve"> </w:t>
      </w:r>
      <w:r w:rsidR="00477852">
        <w:t>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9A0491">
          <w:rPr>
            <w:noProof/>
          </w:rPr>
          <w:t>26</w:t>
        </w:r>
      </w:hyperlink>
      <w:r w:rsidR="00163F81">
        <w:rPr>
          <w:noProof/>
        </w:rPr>
        <w:t>)</w:t>
      </w:r>
      <w:r w:rsidR="001C7A2F">
        <w:fldChar w:fldCharType="end"/>
      </w:r>
      <w:r w:rsidR="001510C9">
        <w:t>.</w:t>
      </w:r>
      <w:r w:rsidR="00A245A7">
        <w:t xml:space="preserve"> </w:t>
      </w:r>
      <w:r w:rsidR="00BC5FE5">
        <w:t xml:space="preserve">Both regularized and conventional CRLB optimization resulted in an improvement of </w:t>
      </w:r>
      <w:r w:rsidR="00C229AD">
        <w:t xml:space="preserve">pool-size ratio </w:t>
      </w:r>
      <w:r w:rsidR="00BC5FE5">
        <w:t>B</w:t>
      </w:r>
      <w:r w:rsidR="00BC5FE5">
        <w:rPr>
          <w:vertAlign w:val="subscript"/>
        </w:rPr>
        <w:t>1</w:t>
      </w:r>
      <w:r w:rsidR="00C229AD">
        <w:t>-insensitivity</w:t>
      </w:r>
      <w:r w:rsidR="00BC5FE5">
        <w:t xml:space="preserve"> relative to a two-FA</w:t>
      </w:r>
      <w:r w:rsidR="00BC5FE5">
        <w:rPr>
          <w:vertAlign w:val="subscript"/>
        </w:rPr>
        <w:t>MT</w:t>
      </w:r>
      <w:r w:rsidR="00BC5FE5">
        <w:t xml:space="preserve"> uniform protocol. Sensitivity analyses of uniform protocols suggested that</w:t>
      </w:r>
      <w:r w:rsidR="005250B8">
        <w:t>, if using VFA T</w:t>
      </w:r>
      <w:r w:rsidR="005250B8">
        <w:rPr>
          <w:vertAlign w:val="subscript"/>
        </w:rPr>
        <w:t>1</w:t>
      </w:r>
      <w:r w:rsidR="005250B8">
        <w:t xml:space="preserve"> mapping,</w:t>
      </w:r>
      <w:r w:rsidR="00BC5FE5">
        <w:t xml:space="preserve"> acquiring</w:t>
      </w:r>
      <w:r w:rsidR="005250B8">
        <w:t xml:space="preserve"> data</w:t>
      </w:r>
      <w:r w:rsidR="00BC5FE5">
        <w:t xml:space="preserve"> at </w:t>
      </w:r>
      <w:r w:rsidR="00941CD1">
        <w:t xml:space="preserve">both small and large MT flip angle acquisitions </w:t>
      </w:r>
      <w:r w:rsidR="007C7F73">
        <w:t>(</w:t>
      </w:r>
      <w:r w:rsidR="00941CD1">
        <w:t>at mid and high off-resonance frequencies</w:t>
      </w:r>
      <w:r w:rsidR="007C7F73">
        <w:t>)</w:t>
      </w:r>
      <w:r w:rsidR="00941CD1">
        <w:t xml:space="preserve"> </w:t>
      </w:r>
      <w:r w:rsidR="00BC5FE5">
        <w:t>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t>
      </w:r>
      <w:r w:rsidR="00C229AD">
        <w:t>errors</w:t>
      </w:r>
      <w:r w:rsidR="00BC5FE5">
        <w:t xml:space="preserve">. </w:t>
      </w:r>
      <w:r w:rsidR="00C229AD">
        <w:t>These simulations demonstrate</w:t>
      </w:r>
      <w:r w:rsidR="00215A09">
        <w:t xml:space="preserve"> the effectiveness of a regularized approach in optimizing qMT protocols for</w:t>
      </w:r>
      <w:r w:rsidR="00A4350B">
        <w:t xml:space="preserve"> B</w:t>
      </w:r>
      <w:r w:rsidR="00A4350B">
        <w:rPr>
          <w:vertAlign w:val="subscript"/>
        </w:rPr>
        <w:t>1</w:t>
      </w:r>
      <w:r w:rsidR="00D322C1">
        <w:t>-insensitivity. I</w:t>
      </w:r>
      <w:r w:rsidR="00C229AD">
        <w:t xml:space="preserve">f F is the parameter-of-interest for a study, </w:t>
      </w:r>
      <w:r w:rsidR="00D322C1">
        <w:t>it’s</w:t>
      </w:r>
      <w:r w:rsidR="00C229AD">
        <w:t xml:space="preserve"> possible to design a qMT protocol</w:t>
      </w:r>
      <w:r w:rsidR="00A4350B">
        <w:t xml:space="preserve"> </w:t>
      </w:r>
      <w:r w:rsidR="00C229AD">
        <w:t>robust enough to</w:t>
      </w:r>
      <w:r w:rsidR="00A4350B">
        <w:t xml:space="preserve"> omit</w:t>
      </w:r>
      <w:r w:rsidR="00C229AD">
        <w:t xml:space="preserve"> the need for</w:t>
      </w:r>
      <w:r w:rsidR="00A4350B">
        <w:t xml:space="preserve"> B</w:t>
      </w:r>
      <w:r w:rsidR="00A4350B">
        <w:rPr>
          <w:vertAlign w:val="subscript"/>
        </w:rPr>
        <w:t>1</w:t>
      </w:r>
      <w:r w:rsidR="00A4350B">
        <w:t xml:space="preserve"> measurements altogether.</w:t>
      </w:r>
    </w:p>
    <w:p w14:paraId="55DD26B9" w14:textId="77777777" w:rsidR="006B176E" w:rsidRPr="00C154D6" w:rsidRDefault="00DF2207" w:rsidP="00C81C2A">
      <w:r>
        <w:t>Our study</w:t>
      </w:r>
      <w:r w:rsidR="00C92804">
        <w:t xml:space="preserve"> considered a specific </w:t>
      </w:r>
      <w:proofErr w:type="spellStart"/>
      <w:r w:rsidR="00C92804">
        <w:t>qMT</w:t>
      </w:r>
      <w:proofErr w:type="spellEnd"/>
      <w:r w:rsidR="00C92804">
        <w:t xml:space="preserve"> fitting model (Sled and Pike</w:t>
      </w:r>
      <w:r w:rsidR="00C92804">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C92804">
        <w:fldChar w:fldCharType="separate"/>
      </w:r>
      <w:r w:rsidR="008D7B35">
        <w:rPr>
          <w:noProof/>
        </w:rPr>
        <w:t>(</w:t>
      </w:r>
      <w:hyperlink w:anchor="_ENREF_1_7" w:tooltip="Sled, 2001 #17" w:history="1">
        <w:r w:rsidR="009A0491">
          <w:rPr>
            <w:noProof/>
          </w:rPr>
          <w:t>7</w:t>
        </w:r>
      </w:hyperlink>
      <w:r w:rsidR="008D7B35">
        <w:rPr>
          <w:noProof/>
        </w:rPr>
        <w:t>)</w:t>
      </w:r>
      <w:r w:rsidR="00C92804">
        <w:fldChar w:fldCharType="end"/>
      </w:r>
      <w:r w:rsidR="00C92804">
        <w:t xml:space="preserve">) </w:t>
      </w:r>
      <w:r w:rsidR="00AF2BBA">
        <w:t>that</w:t>
      </w:r>
      <w:r w:rsidR="00C92804">
        <w:t xml:space="preserve"> fitted quantitative MT data for four parameters of the Bloch-McConnell equations (F, </w:t>
      </w:r>
      <w:proofErr w:type="spellStart"/>
      <w:r w:rsidR="00C92804">
        <w:t>k</w:t>
      </w:r>
      <w:r w:rsidR="00C92804">
        <w:rPr>
          <w:vertAlign w:val="subscript"/>
        </w:rPr>
        <w:t>f</w:t>
      </w:r>
      <w:proofErr w:type="spellEnd"/>
      <w:r w:rsidR="00C92804">
        <w:t>, T</w:t>
      </w:r>
      <w:r w:rsidR="00C92804">
        <w:rPr>
          <w:vertAlign w:val="subscript"/>
        </w:rPr>
        <w:t xml:space="preserve">2,f, </w:t>
      </w:r>
      <w:r w:rsidR="00C92804">
        <w:t>T</w:t>
      </w:r>
      <w:r w:rsidR="00C92804">
        <w:rPr>
          <w:vertAlign w:val="subscript"/>
        </w:rPr>
        <w:t>2,r</w:t>
      </w:r>
      <w:r w:rsidR="00C92804">
        <w:t xml:space="preserve">). </w:t>
      </w:r>
      <w:r w:rsidR="002E7CFA">
        <w:t>Several other qMT fitting models for MT-prepared SPGR data exist</w:t>
      </w:r>
      <w:r w:rsidR="005C3813">
        <w:t xml:space="preserve">, such as </w:t>
      </w:r>
      <w:proofErr w:type="spellStart"/>
      <w:r w:rsidR="002E7CFA">
        <w:t>Yarnykh</w:t>
      </w:r>
      <w:r w:rsidR="005C3813">
        <w:t>’s</w:t>
      </w:r>
      <w:proofErr w:type="spellEnd"/>
      <w:r w:rsidR="005C3813">
        <w:t xml:space="preserve"> model</w:t>
      </w:r>
      <w:r w:rsidR="00D83EF4">
        <w:t xml:space="preserve"> </w:t>
      </w:r>
      <w:r w:rsidR="00D83EF4">
        <w:fldChar w:fldCharType="begin"/>
      </w:r>
      <w:r w:rsidR="00D83EF4">
        <w:instrText xml:space="preserve"> ADDIN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D83EF4">
        <w:fldChar w:fldCharType="separate"/>
      </w:r>
      <w:r w:rsidR="00D83EF4">
        <w:rPr>
          <w:noProof/>
        </w:rPr>
        <w:t>(</w:t>
      </w:r>
      <w:hyperlink w:anchor="_ENREF_1_11" w:tooltip="Yarnykh, 2002 #3719" w:history="1">
        <w:r w:rsidR="00D83EF4">
          <w:rPr>
            <w:noProof/>
          </w:rPr>
          <w:t>11</w:t>
        </w:r>
      </w:hyperlink>
      <w:r w:rsidR="00D83EF4">
        <w:rPr>
          <w:noProof/>
        </w:rPr>
        <w:t>)</w:t>
      </w:r>
      <w:r w:rsidR="00D83EF4">
        <w:fldChar w:fldCharType="end"/>
      </w:r>
      <w:r w:rsidR="00D83EF4">
        <w:t>, which</w:t>
      </w:r>
      <w:r w:rsidR="005C3813">
        <w:t xml:space="preserve"> neglects direct saturation effects</w:t>
      </w:r>
      <w:r w:rsidR="00D83EF4">
        <w:t>,</w:t>
      </w:r>
      <w:r w:rsidR="005C3813">
        <w:t xml:space="preserve"> and </w:t>
      </w:r>
      <w:proofErr w:type="spellStart"/>
      <w:r w:rsidR="005C3813">
        <w:t>Ramani’s</w:t>
      </w:r>
      <w:proofErr w:type="spellEnd"/>
      <w:r w:rsidR="005C3813">
        <w:t xml:space="preserve">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9A0491">
          <w:rPr>
            <w:noProof/>
          </w:rPr>
          <w:t>12</w:t>
        </w:r>
      </w:hyperlink>
      <w:r w:rsidR="008D7B35">
        <w:rPr>
          <w:noProof/>
        </w:rPr>
        <w:t>)</w:t>
      </w:r>
      <w:r w:rsidR="005C3813">
        <w:fldChar w:fldCharType="end"/>
      </w:r>
      <w:r w:rsidR="005C3813">
        <w:t xml:space="preserve">. Each qMT fitting model </w:t>
      </w:r>
      <w:r w:rsidR="00D83EF4">
        <w:t>makes different</w:t>
      </w:r>
      <w:r w:rsidR="005C3813">
        <w:t xml:space="preserve"> approximations or assumptions</w:t>
      </w:r>
      <w:r w:rsidR="00D06093">
        <w:t xml:space="preserve">, </w:t>
      </w:r>
      <w:r w:rsidR="00D83EF4">
        <w:t>and differ in fitting parameters</w:t>
      </w:r>
      <w:r w:rsidR="005C3813">
        <w:t>.</w:t>
      </w:r>
      <w:r w:rsidR="00D06093">
        <w:t xml:space="preserve"> For example, </w:t>
      </w:r>
      <w:proofErr w:type="spellStart"/>
      <w:r w:rsidR="00D06093">
        <w:t>Yarnykh’</w:t>
      </w:r>
      <w:r w:rsidR="00EE16A0">
        <w:t>s</w:t>
      </w:r>
      <w:proofErr w:type="spellEnd"/>
      <w:r w:rsidR="00EE16A0">
        <w:t xml:space="preserve"> model suggests acquiring data only at off-resonance frequencies greater than 1 kHz, and </w:t>
      </w:r>
      <w:r w:rsidR="00D83EF4">
        <w:t>has a different set of fitting parameters</w:t>
      </w:r>
      <w:r w:rsidR="00C154D6">
        <w:t xml:space="preserve"> (e.g. T</w:t>
      </w:r>
      <w:proofErr w:type="gramStart"/>
      <w:r w:rsidR="00C154D6">
        <w:rPr>
          <w:vertAlign w:val="subscript"/>
        </w:rPr>
        <w:t>2,f</w:t>
      </w:r>
      <w:proofErr w:type="gramEnd"/>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w:t>
      </w:r>
      <w:r w:rsidR="00B05C4D">
        <w:t>,</w:t>
      </w:r>
      <w:r w:rsidR="00C154D6">
        <w:t xml:space="preserve">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w:t>
      </w:r>
      <w:r w:rsidR="00D83EF4">
        <w:t xml:space="preserve">different </w:t>
      </w:r>
      <w:r w:rsidR="0038797B">
        <w:t>range in off-resonance frequencies</w:t>
      </w:r>
      <w:r w:rsidR="00356804">
        <w:t xml:space="preserve"> </w:t>
      </w:r>
      <w:r w:rsidR="009C6E21">
        <w:t xml:space="preserve">will </w:t>
      </w:r>
      <w:r w:rsidR="00D83EF4">
        <w:t>reduce the</w:t>
      </w:r>
      <w:r w:rsidR="009C6E21">
        <w:t xml:space="preserve"> available </w:t>
      </w:r>
      <w:r w:rsidR="0038797B">
        <w:t xml:space="preserve">Jacobian sensitivity </w:t>
      </w:r>
      <w:r w:rsidR="009C6E21">
        <w:lastRenderedPageBreak/>
        <w:t>values</w:t>
      </w:r>
      <w:r w:rsidR="0038797B">
        <w:t xml:space="preserve"> during optimization, </w:t>
      </w:r>
      <w:r w:rsidR="00067559">
        <w:t xml:space="preserve">which </w:t>
      </w:r>
      <w:r w:rsidR="00D83EF4">
        <w:t>may impact the optimization</w:t>
      </w:r>
      <w:r w:rsidR="0038797B">
        <w:t xml:space="preserve"> against auxiliary measurements</w:t>
      </w:r>
      <w:r w:rsidR="00067559">
        <w:t xml:space="preserve"> (e.g. B</w:t>
      </w:r>
      <w:r w:rsidR="00067559">
        <w:rPr>
          <w:vertAlign w:val="subscript"/>
        </w:rPr>
        <w:t>1</w:t>
      </w:r>
      <w:r w:rsidR="00067559">
        <w:t>)</w:t>
      </w:r>
      <w:r w:rsidR="00D83EF4">
        <w:t xml:space="preserve"> errors</w:t>
      </w:r>
      <w:r w:rsidR="0038797B">
        <w:t>. Different</w:t>
      </w:r>
      <w:r w:rsidR="00067559">
        <w:t xml:space="preserve"> </w:t>
      </w:r>
      <w:r w:rsidR="009C6E21">
        <w:t>sets of fitting parameters</w:t>
      </w:r>
      <w:r w:rsidR="00662C4A">
        <w:t xml:space="preserve"> between models</w:t>
      </w:r>
      <w:r w:rsidR="0038797B">
        <w:t xml:space="preserve"> </w:t>
      </w:r>
      <w:r w:rsidR="003B7613">
        <w:t>could also change</w:t>
      </w:r>
      <w:r w:rsidR="009C6E21">
        <w:t xml:space="preserve"> the </w:t>
      </w:r>
      <w:r w:rsidR="003B7613">
        <w:t xml:space="preserve">fitting </w:t>
      </w:r>
      <w:r w:rsidR="00662C4A">
        <w:t>behavior in the presence of</w:t>
      </w:r>
      <w:r w:rsidR="009C6E21">
        <w:t xml:space="preserve"> B</w:t>
      </w:r>
      <w:r w:rsidR="009C6E21">
        <w:rPr>
          <w:vertAlign w:val="subscript"/>
        </w:rPr>
        <w:t>1</w:t>
      </w:r>
      <w:r w:rsidR="003B7613">
        <w:t>-</w:t>
      </w:r>
      <w:r w:rsidR="009C6E21">
        <w:t>error</w:t>
      </w:r>
      <w:r w:rsidR="0038797B">
        <w:t xml:space="preserve"> </w:t>
      </w:r>
      <w:r w:rsidR="009C6E21">
        <w:t>propagation</w:t>
      </w:r>
      <w:r w:rsidR="0038797B">
        <w:t xml:space="preserve">, </w:t>
      </w:r>
      <w:r w:rsidR="009C6E21">
        <w:t>even if the same</w:t>
      </w:r>
      <w:r w:rsidR="0038797B">
        <w:t xml:space="preserve"> SPGR qMT acquisition protocols</w:t>
      </w:r>
      <w:r w:rsidR="003B7613">
        <w:t xml:space="preserve"> are</w:t>
      </w:r>
      <w:r w:rsidR="009C6E21">
        <w:t xml:space="preserve"> used</w:t>
      </w:r>
      <w:r w:rsidR="0038797B">
        <w:t>.</w:t>
      </w:r>
      <w:r w:rsidR="00662C4A">
        <w:t xml:space="preserve"> </w:t>
      </w:r>
      <w:r w:rsidR="00CB0378">
        <w:t>The single-point qMT fitting model</w:t>
      </w:r>
      <w:r w:rsidR="0038797B">
        <w:t xml:space="preserve">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9A0491">
          <w:rPr>
            <w:noProof/>
          </w:rPr>
          <w:t>27</w:t>
        </w:r>
      </w:hyperlink>
      <w:r w:rsidR="00163F81">
        <w:rPr>
          <w:noProof/>
        </w:rPr>
        <w:t>,</w:t>
      </w:r>
      <w:hyperlink w:anchor="_ENREF_1_28" w:tooltip="Yarnykh, 2012 #3770" w:history="1">
        <w:r w:rsidR="009A0491">
          <w:rPr>
            <w:noProof/>
          </w:rPr>
          <w:t>28</w:t>
        </w:r>
      </w:hyperlink>
      <w:r w:rsidR="00163F81">
        <w:rPr>
          <w:noProof/>
        </w:rPr>
        <w:t>)</w:t>
      </w:r>
      <w:r w:rsidR="0038797B">
        <w:fldChar w:fldCharType="end"/>
      </w:r>
      <w:r w:rsidR="0038797B">
        <w:t xml:space="preserve"> may </w:t>
      </w:r>
      <w:r w:rsidR="00541C50">
        <w:t xml:space="preserve">provide additional challenges for optimizing against auxiliary measurement </w:t>
      </w:r>
      <w:r w:rsidR="00662C4A">
        <w:t>error-sensitivity.</w:t>
      </w:r>
      <w:r w:rsidR="00541C50">
        <w:t xml:space="preserve"> </w:t>
      </w:r>
      <w:r w:rsidR="00CB0378">
        <w:t>This fitting model imposes</w:t>
      </w:r>
      <w:r w:rsidR="00541C50">
        <w:t xml:space="preserve"> s</w:t>
      </w:r>
      <w:r w:rsidR="00CB0378">
        <w:t>everal fitting parameter restraints</w:t>
      </w:r>
      <w:r w:rsidR="00637BE9">
        <w:t xml:space="preserve">, </w:t>
      </w:r>
      <w:r w:rsidR="00CB0378">
        <w:t>which would provide</w:t>
      </w:r>
      <w:r w:rsidR="00637BE9">
        <w:t xml:space="preserve"> additional limitations when solving Eq. 2</w:t>
      </w:r>
      <w:r w:rsidR="00541C50">
        <w:t xml:space="preserve">. </w:t>
      </w:r>
      <w:r w:rsidR="0044591D">
        <w:t>The</w:t>
      </w:r>
      <w:r w:rsidR="00DD33F4">
        <w:t xml:space="preserve"> analysis of</w:t>
      </w:r>
      <w:r w:rsidR="00637BE9">
        <w:t xml:space="preserve">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w:t>
      </w:r>
      <w:r w:rsidR="00235208">
        <w:t xml:space="preserve">of </w:t>
      </w:r>
      <w:r w:rsidR="00551B86">
        <w:t>including</w:t>
      </w:r>
      <w:r w:rsidR="00987066">
        <w:t xml:space="preserve"> both small and large MT flip angle acquisition</w:t>
      </w:r>
      <w:r w:rsidR="00551B86">
        <w:t>s</w:t>
      </w:r>
      <w:r w:rsidR="00987066">
        <w:t xml:space="preserve"> in </w:t>
      </w:r>
      <w:r w:rsidR="00551B86">
        <w:t>a</w:t>
      </w:r>
      <w:r w:rsidR="00987066">
        <w:t xml:space="preserve"> protocol at </w:t>
      </w:r>
      <w:r w:rsidR="001070C8">
        <w:t xml:space="preserve">mid and </w:t>
      </w:r>
      <w:r w:rsidR="00987066">
        <w:t>h</w:t>
      </w:r>
      <w:r w:rsidR="001070C8">
        <w:t>igh</w:t>
      </w:r>
      <w:r w:rsidR="00987066">
        <w:t xml:space="preserve"> off-resonance frequencies, a configuration </w:t>
      </w:r>
      <w:r w:rsidR="00551B86">
        <w:t>that cannot be done using</w:t>
      </w:r>
      <w:r w:rsidR="00987066">
        <w:t xml:space="preserve"> single-point measurement protocol.</w:t>
      </w:r>
    </w:p>
    <w:p w14:paraId="202362D9" w14:textId="77777777"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xml:space="preserve">) </w:t>
      </w:r>
      <w:r w:rsidR="00DD33F4">
        <w:t>error-</w:t>
      </w:r>
      <w:r>
        <w:t>sensitivity</w:t>
      </w:r>
      <w:r w:rsidR="00BA6796">
        <w:t xml:space="preserve"> compon</w:t>
      </w:r>
      <w:r w:rsidR="001C0F17">
        <w:t>ent to the CRLB in our</w:t>
      </w:r>
      <w:r w:rsidR="00BA6796">
        <w:t xml:space="preserve"> optimization algorithm. An alternative approach could have been to do a formal </w:t>
      </w:r>
      <w:r w:rsidR="00DD33F4">
        <w:t xml:space="preserve">statistical </w:t>
      </w:r>
      <w:r w:rsidR="00BA6796">
        <w:t xml:space="preserve">analysis of the error propagation </w:t>
      </w:r>
      <w:r w:rsidR="00032C99">
        <w:t>in the CRLB</w:t>
      </w:r>
      <w:r w:rsidR="002F0DBA">
        <w:t xml:space="preserve"> </w:t>
      </w:r>
      <w:r w:rsidR="00032C99">
        <w:t xml:space="preserve">instead as the </w:t>
      </w:r>
      <w:r w:rsidR="002F0DBA">
        <w:t>optimization algorithm</w:t>
      </w:r>
      <w:r w:rsidR="00032C99">
        <w:t xml:space="preserve"> condition</w:t>
      </w:r>
      <w:r w:rsidR="002F0DBA">
        <w:t xml:space="preserve">.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9A0491">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 xml:space="preserve">Their statistical analysis of </w:t>
      </w:r>
      <w:r w:rsidR="00032C99">
        <w:t xml:space="preserve">the error </w:t>
      </w:r>
      <w:r w:rsidR="00D74442">
        <w:t>propagation from parameter constraints demonstrated</w:t>
      </w:r>
      <w:r w:rsidR="00DD33F4">
        <w:t xml:space="preserve"> that</w:t>
      </w:r>
      <w:r w:rsidR="00D74442">
        <w:t xml:space="preserve">, under certain circumstances, it can be beneficial to </w:t>
      </w:r>
      <w:r w:rsidR="00DD33F4">
        <w:t>include a</w:t>
      </w:r>
      <w:r w:rsidR="00D74442">
        <w:t xml:space="preserve"> B</w:t>
      </w:r>
      <w:r w:rsidR="00D74442">
        <w:rPr>
          <w:vertAlign w:val="subscript"/>
        </w:rPr>
        <w:t>1</w:t>
      </w:r>
      <w:r w:rsidR="00D74442">
        <w:t xml:space="preserve"> </w:t>
      </w:r>
      <w:r w:rsidR="00DD33F4">
        <w:t xml:space="preserve">measurement </w:t>
      </w:r>
      <w:r w:rsidR="00032C99">
        <w:t>for</w:t>
      </w:r>
      <w:r w:rsidR="00D74442">
        <w:t xml:space="preserve"> multi-echo T</w:t>
      </w:r>
      <w:r w:rsidR="00D74442">
        <w:rPr>
          <w:vertAlign w:val="subscript"/>
        </w:rPr>
        <w:t>2</w:t>
      </w:r>
      <w:r w:rsidR="00D74442">
        <w:t xml:space="preserve"> mapping.</w:t>
      </w:r>
      <w:r w:rsidR="00AD23E4">
        <w:t xml:space="preserve"> Although not designed as a protocol optimization condition, it may be possible to adapt </w:t>
      </w:r>
      <w:r w:rsidR="00DD33F4">
        <w:t xml:space="preserve">the </w:t>
      </w:r>
      <w:r w:rsidR="00AD23E4">
        <w:t>theory</w:t>
      </w:r>
      <w:r w:rsidR="00DD33F4">
        <w:t xml:space="preserve"> presented in their work</w:t>
      </w:r>
      <w:r w:rsidR="00AD23E4">
        <w:t xml:space="preserve"> </w:t>
      </w:r>
      <w:del w:id="68" w:author="G. Bruce Pike" w:date="2017-10-16T17:45:00Z">
        <w:r w:rsidR="00AD23E4" w:rsidDel="000B2B2F">
          <w:delText>in order to</w:delText>
        </w:r>
      </w:del>
      <w:ins w:id="69" w:author="G. Bruce Pike" w:date="2017-10-16T17:45:00Z">
        <w:r w:rsidR="000B2B2F">
          <w:t>to</w:t>
        </w:r>
      </w:ins>
      <w:r w:rsidR="00AD23E4">
        <w:t xml:space="preserve"> do so.</w:t>
      </w:r>
      <w:r w:rsidR="00D74442">
        <w:t xml:space="preserve"> Their framework </w:t>
      </w:r>
      <w:r w:rsidR="00032C99">
        <w:t xml:space="preserve">was presented to be </w:t>
      </w:r>
      <w:r w:rsidR="00DD33F4">
        <w:t xml:space="preserve">generalizable </w:t>
      </w:r>
      <w:r w:rsidR="00D74442">
        <w:t xml:space="preserve">to other quantitative </w:t>
      </w:r>
      <w:r w:rsidR="00032C99">
        <w:t>techniques that</w:t>
      </w:r>
      <w:r w:rsidR="00D74442">
        <w:t xml:space="preserve"> </w:t>
      </w:r>
      <w:r w:rsidR="00032C99">
        <w:t>require</w:t>
      </w:r>
      <w:r w:rsidR="00D74442">
        <w:t xml:space="preserve"> auxiliary measurement</w:t>
      </w:r>
      <w:r w:rsidR="00032C99">
        <w:t>s</w:t>
      </w:r>
      <w:r w:rsidR="00D74442">
        <w:t xml:space="preserve">, however it was only derived for a single </w:t>
      </w:r>
      <w:r w:rsidR="00DD33F4">
        <w:t>parameter constraint</w:t>
      </w:r>
      <w:r w:rsidR="00D74442">
        <w:t xml:space="preserve">. </w:t>
      </w:r>
      <w:r w:rsidR="00DD33F4">
        <w:t>Although</w:t>
      </w:r>
      <w:r w:rsidR="00D74442">
        <w:t xml:space="preserve"> this</w:t>
      </w:r>
      <w:r w:rsidR="00DD33F4">
        <w:t xml:space="preserve"> </w:t>
      </w:r>
      <w:r w:rsidR="004532EF">
        <w:t xml:space="preserve">may be </w:t>
      </w:r>
      <w:r w:rsidR="00D74442">
        <w:t>applicable for a B</w:t>
      </w:r>
      <w:r w:rsidR="00D74442">
        <w:rPr>
          <w:vertAlign w:val="subscript"/>
        </w:rPr>
        <w:t>1</w:t>
      </w:r>
      <w:r w:rsidR="00D74442">
        <w:t xml:space="preserve">-error propagation analysis of qMT </w:t>
      </w:r>
      <w:r w:rsidR="00DD33F4">
        <w:t>when</w:t>
      </w:r>
      <w:r w:rsidR="00D74442">
        <w:t xml:space="preserve"> using a B</w:t>
      </w:r>
      <w:r w:rsidR="00D74442">
        <w:rPr>
          <w:vertAlign w:val="subscript"/>
        </w:rPr>
        <w:t>1</w:t>
      </w:r>
      <w:r w:rsidR="00D74442">
        <w:t>-independent T</w:t>
      </w:r>
      <w:r w:rsidR="00D74442">
        <w:rPr>
          <w:vertAlign w:val="subscript"/>
        </w:rPr>
        <w:t>1</w:t>
      </w:r>
      <w:r w:rsidR="00D74442">
        <w:t xml:space="preserve"> mapping method</w:t>
      </w:r>
      <w:r w:rsidR="001C283A">
        <w:t xml:space="preserve"> </w:t>
      </w:r>
      <w:r w:rsidR="00DD33F4">
        <w:t>(e.g. IR)</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w:t>
      </w:r>
      <w:r w:rsidR="00DD33F4">
        <w:t xml:space="preserve">(e.g. VFA) </w:t>
      </w:r>
      <w:r w:rsidR="001C283A">
        <w:t xml:space="preserve">complicates the error propagation analysis beyond what is presented in Lankford and Does, as there are two interacting constraints </w:t>
      </w:r>
      <w:r w:rsidR="00AD7251">
        <w:t>within the</w:t>
      </w:r>
      <w:r w:rsidR="001C283A">
        <w:t xml:space="preserve"> qMT model </w:t>
      </w:r>
      <w:r w:rsidR="001C283A">
        <w:lastRenderedPageBreak/>
        <w:t>(B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4532EF">
        <w:t>In contrast, o</w:t>
      </w:r>
      <w:r w:rsidR="00AD23E4">
        <w:t>ne benefit of our</w:t>
      </w:r>
      <w:r w:rsidR="00906638">
        <w:t xml:space="preserve"> regularized</w:t>
      </w:r>
      <w:r w:rsidR="004532EF">
        <w:t xml:space="preserve"> optimization</w:t>
      </w:r>
      <w:r w:rsidR="00906638">
        <w:t xml:space="preserve"> approach</w:t>
      </w:r>
      <w:r w:rsidR="001540EF">
        <w:t xml:space="preserve"> is</w:t>
      </w:r>
      <w:r w:rsidR="00906638">
        <w:t xml:space="preserve"> </w:t>
      </w:r>
      <w:r w:rsidR="001540EF">
        <w:t>in</w:t>
      </w:r>
      <w:r w:rsidR="00AD7251">
        <w:t xml:space="preserve"> </w:t>
      </w:r>
      <w:r w:rsidR="00AD23E4">
        <w:t xml:space="preserve">its conceptual simplicity and ease </w:t>
      </w:r>
      <w:del w:id="70" w:author="G. Bruce Pike" w:date="2017-10-16T17:46:00Z">
        <w:r w:rsidR="00AD23E4" w:rsidDel="000B2B2F">
          <w:delText xml:space="preserve">in </w:delText>
        </w:r>
      </w:del>
      <w:ins w:id="71" w:author="G. Bruce Pike" w:date="2017-10-16T17:46:00Z">
        <w:r w:rsidR="000B2B2F">
          <w:t xml:space="preserve">of </w:t>
        </w:r>
      </w:ins>
      <w:r w:rsidR="00AD23E4">
        <w:t>implementation</w:t>
      </w:r>
      <w:r w:rsidR="001540EF">
        <w:t xml:space="preserve">, </w:t>
      </w:r>
      <w:r w:rsidR="004532EF">
        <w:t>and</w:t>
      </w:r>
      <w:r w:rsidR="001540EF">
        <w:t xml:space="preserve"> could be easily adapted to optimized for other (or additional) auxiliary measurement, such as B</w:t>
      </w:r>
      <w:r w:rsidR="001540EF">
        <w:rPr>
          <w:vertAlign w:val="subscript"/>
        </w:rPr>
        <w:t>0</w:t>
      </w:r>
      <w:r w:rsidR="001540EF">
        <w:t xml:space="preserve"> and T</w:t>
      </w:r>
      <w:r w:rsidR="001540EF">
        <w:rPr>
          <w:vertAlign w:val="subscript"/>
        </w:rPr>
        <w:t>1</w:t>
      </w:r>
      <w:r w:rsidR="00906638">
        <w:t>.</w:t>
      </w:r>
      <w:r w:rsidR="001C283A">
        <w:t xml:space="preserve"> Nonetheless, </w:t>
      </w:r>
      <w:r w:rsidR="00906638">
        <w:t>a</w:t>
      </w:r>
      <w:r w:rsidR="001C283A">
        <w:t xml:space="preserve"> formal propagation of error analysis </w:t>
      </w:r>
      <w:r w:rsidR="004532EF">
        <w:t xml:space="preserve">would likely be a good choice </w:t>
      </w:r>
      <w:r w:rsidR="001C283A">
        <w:t xml:space="preserve">to compare the sensitivity to errors in constraints between different qMT </w:t>
      </w:r>
      <w:r w:rsidR="001540EF">
        <w:t xml:space="preserve">fitting </w:t>
      </w:r>
      <w:r w:rsidR="001C283A">
        <w:t>models</w:t>
      </w:r>
      <w:r w:rsidR="00AD23E4">
        <w:t xml:space="preserve"> </w:t>
      </w:r>
      <w:r w:rsidR="004532EF">
        <w:t>(</w:t>
      </w:r>
      <w:r w:rsidR="00AD23E4">
        <w:t>as discussed above</w:t>
      </w:r>
      <w:r w:rsidR="004532EF">
        <w:t>)</w:t>
      </w:r>
      <w:r w:rsidR="001C283A">
        <w:t>, and should be explored in future work.</w:t>
      </w:r>
    </w:p>
    <w:p w14:paraId="0893D7EE" w14:textId="77777777" w:rsidR="00556649" w:rsidRDefault="00D3018F" w:rsidP="00F377D6">
      <w:r>
        <w:t>S</w:t>
      </w:r>
      <w:r w:rsidR="001070C8">
        <w:t>everal limitations</w:t>
      </w:r>
      <w:r>
        <w:t xml:space="preserve"> </w:t>
      </w:r>
      <w:r w:rsidR="00E46AE5">
        <w:t>should</w:t>
      </w:r>
      <w:r>
        <w:t xml:space="preserve"> be considered when interpreting this work</w:t>
      </w:r>
      <w:r w:rsidR="001070C8">
        <w:t>.</w:t>
      </w:r>
      <w:r w:rsidR="0067594D">
        <w:t xml:space="preserve"> </w:t>
      </w:r>
      <w:r>
        <w:t>An iterative optimization approach was chosen to estimate optimal acquisition protocol</w:t>
      </w:r>
      <w:r w:rsidR="009D7FEC">
        <w:t>s</w:t>
      </w:r>
      <w:r>
        <w:t xml:space="preserve"> from a larger initial search space</w:t>
      </w:r>
      <w:r w:rsidR="00E46AE5">
        <w:t>, however this approach</w:t>
      </w:r>
      <w:r>
        <w:t xml:space="preserve"> </w:t>
      </w:r>
      <w:r w:rsidR="00E46AE5">
        <w:t>is not guaranteed</w:t>
      </w:r>
      <w:r w:rsidR="00013FF8">
        <w:t xml:space="preserve"> to result in the global minima </w:t>
      </w:r>
      <w:r w:rsidR="009D7FEC">
        <w:t>of the</w:t>
      </w:r>
      <w:r w:rsidR="00013FF8">
        <w:t xml:space="preserv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9A0491">
          <w:rPr>
            <w:noProof/>
          </w:rPr>
          <w:t>19</w:t>
        </w:r>
      </w:hyperlink>
      <w:r w:rsidR="00070151">
        <w:rPr>
          <w:noProof/>
        </w:rPr>
        <w:t>)</w:t>
      </w:r>
      <w:r w:rsidR="00654E20">
        <w:fldChar w:fldCharType="end"/>
      </w:r>
      <w:r w:rsidR="00013FF8">
        <w:t xml:space="preserve"> could</w:t>
      </w:r>
      <w:r w:rsidR="00654E20">
        <w:t xml:space="preserve"> </w:t>
      </w:r>
      <w:r w:rsidR="00E46AE5">
        <w:t>have been another</w:t>
      </w:r>
      <w:r w:rsidR="00654E20">
        <w:t xml:space="preserve"> </w:t>
      </w:r>
      <w:del w:id="72" w:author="G. Bruce Pike" w:date="2017-10-16T17:47:00Z">
        <w:r w:rsidR="00654E20" w:rsidDel="000B2B2F">
          <w:delText>anoth</w:delText>
        </w:r>
        <w:r w:rsidR="00E46AE5" w:rsidDel="000B2B2F">
          <w:delText xml:space="preserve">er </w:delText>
        </w:r>
      </w:del>
      <w:r w:rsidR="00E46AE5">
        <w:t>valid approach to optimize our</w:t>
      </w:r>
      <w:r w:rsidR="00654E20">
        <w:t xml:space="preserve"> </w:t>
      </w:r>
      <w:r w:rsidR="00E46AE5">
        <w:t>qMT</w:t>
      </w:r>
      <w:r w:rsidR="00654E20">
        <w:t xml:space="preserve"> </w:t>
      </w:r>
      <w:r w:rsidR="009D7FEC">
        <w:t>protocol</w:t>
      </w:r>
      <w:r w:rsidR="00654E20">
        <w:t xml:space="preserve"> using Eq. 5</w:t>
      </w:r>
      <w:r>
        <w:t xml:space="preserve">. However, iterative </w:t>
      </w:r>
      <w:r w:rsidR="006E51D4">
        <w:t xml:space="preserve">optimization </w:t>
      </w:r>
      <w:r>
        <w:t>approach</w:t>
      </w:r>
      <w:r w:rsidR="006E51D4">
        <w:t>es benefit from an ease</w:t>
      </w:r>
      <w:ins w:id="73" w:author="G. Bruce Pike" w:date="2017-10-16T17:47:00Z">
        <w:r w:rsidR="000B2B2F">
          <w:t xml:space="preserve"> of</w:t>
        </w:r>
      </w:ins>
      <w:del w:id="74" w:author="G. Bruce Pike" w:date="2017-10-16T17:47:00Z">
        <w:r w:rsidR="006E51D4" w:rsidDel="000B2B2F">
          <w:delText xml:space="preserve"> in</w:delText>
        </w:r>
      </w:del>
      <w:r w:rsidR="006E51D4">
        <w:t xml:space="preserve"> implementation</w:t>
      </w:r>
      <w:r w:rsidR="009D7FEC">
        <w:t>, rapid computation, and</w:t>
      </w:r>
      <w:r w:rsidR="006E51D4">
        <w:t xml:space="preserve"> the flexibility to choose the number of measurements </w:t>
      </w:r>
      <w:r w:rsidR="009D7FEC">
        <w:t>in the protocol</w:t>
      </w:r>
      <w:r w:rsidR="006E51D4">
        <w:t xml:space="preserve"> aft</w:t>
      </w:r>
      <w:r w:rsidR="009D7FEC">
        <w:t xml:space="preserve">er the optimization is complete. </w:t>
      </w:r>
      <w:r w:rsidR="004B511B">
        <w:t xml:space="preserve">In contrast, </w:t>
      </w:r>
      <w:r w:rsidR="009D7FEC">
        <w:t>s</w:t>
      </w:r>
      <w:r w:rsidR="006E51D4">
        <w:t>imulated annealing approach</w:t>
      </w:r>
      <w:r w:rsidR="004B511B">
        <w:t>es optimize</w:t>
      </w:r>
      <w:r w:rsidR="006E51D4">
        <w:t xml:space="preserve"> for a</w:t>
      </w:r>
      <w:r w:rsidR="00E61621">
        <w:t xml:space="preserve"> fixed</w:t>
      </w:r>
      <w:r w:rsidR="006E51D4">
        <w:t xml:space="preserve"> pre-determined number of </w:t>
      </w:r>
      <w:r w:rsidR="004B511B">
        <w:t>protocol points</w:t>
      </w:r>
      <w:r w:rsidR="006E51D4">
        <w:t xml:space="preserve">. </w:t>
      </w:r>
      <w:commentRangeStart w:id="75"/>
      <w:r w:rsidR="00A05C05">
        <w:t xml:space="preserve">We </w:t>
      </w:r>
      <w:r w:rsidR="009D7FEC">
        <w:t xml:space="preserve">also </w:t>
      </w:r>
      <w:r w:rsidR="00A05C05">
        <w:t xml:space="preserve">opted for Monte Carlo simulations </w:t>
      </w:r>
      <w:r w:rsidR="009D17FB">
        <w:t>instead</w:t>
      </w:r>
      <w:r w:rsidR="00A05C05">
        <w:t xml:space="preserve"> of an in vivo study to validate the regularized approach to B</w:t>
      </w:r>
      <w:r w:rsidR="00A05C05">
        <w:rPr>
          <w:vertAlign w:val="subscript"/>
        </w:rPr>
        <w:t>1</w:t>
      </w:r>
      <w:r w:rsidR="00A05C05">
        <w:t>-sensitivity protocol optimization.</w:t>
      </w:r>
      <w:commentRangeEnd w:id="75"/>
      <w:r w:rsidR="000B2B2F">
        <w:rPr>
          <w:rStyle w:val="Marquedecommentaire"/>
        </w:rPr>
        <w:commentReference w:id="75"/>
      </w:r>
      <w:r w:rsidR="00A05C05">
        <w:t xml:space="preserve"> This </w:t>
      </w:r>
      <w:r w:rsidR="009D17FB">
        <w:t>gave us the flexibility</w:t>
      </w:r>
      <w:r w:rsidR="00A05C05">
        <w:t xml:space="preserve"> </w:t>
      </w:r>
      <w:r w:rsidR="009D17FB">
        <w:t>to accurately know and control</w:t>
      </w:r>
      <w:r w:rsidR="00A05C05">
        <w:t xml:space="preserve"> the system conditions (e.g. tissue values, B</w:t>
      </w:r>
      <w:r w:rsidR="00A05C05">
        <w:rPr>
          <w:vertAlign w:val="subscript"/>
        </w:rPr>
        <w:t>1</w:t>
      </w:r>
      <w:r w:rsidR="00A05C05">
        <w:t xml:space="preserve"> error values, and noise level). In vivo evidence of the benefits of qMT protocol optimization using CRLB has already been reported in several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9A0491">
          <w:rPr>
            <w:noProof/>
          </w:rPr>
          <w:t>17</w:t>
        </w:r>
      </w:hyperlink>
      <w:r w:rsidR="00504B6E">
        <w:rPr>
          <w:noProof/>
        </w:rPr>
        <w:t>,</w:t>
      </w:r>
      <w:hyperlink w:anchor="_ENREF_1_19" w:tooltip="Cercignani, 2006 #3570" w:history="1">
        <w:r w:rsidR="009A0491">
          <w:rPr>
            <w:noProof/>
          </w:rPr>
          <w:t>19</w:t>
        </w:r>
      </w:hyperlink>
      <w:r w:rsidR="00504B6E">
        <w:rPr>
          <w:noProof/>
        </w:rPr>
        <w:t>,</w:t>
      </w:r>
      <w:hyperlink w:anchor="_ENREF_1_20" w:tooltip="Battiston, 2017 #8257" w:history="1">
        <w:r w:rsidR="009A0491">
          <w:rPr>
            <w:noProof/>
          </w:rPr>
          <w:t>20</w:t>
        </w:r>
      </w:hyperlink>
      <w:r w:rsidR="00504B6E">
        <w:rPr>
          <w:noProof/>
        </w:rPr>
        <w:t>)</w:t>
      </w:r>
      <w:r w:rsidR="00A05C05">
        <w:fldChar w:fldCharType="end"/>
      </w:r>
      <w:r w:rsidR="005164E4">
        <w:t>.</w:t>
      </w:r>
      <w:r w:rsidR="00A05C05">
        <w:t xml:space="preserve"> </w:t>
      </w:r>
      <w:r w:rsidR="005164E4">
        <w:t xml:space="preserve">In addition, </w:t>
      </w:r>
      <w:proofErr w:type="spellStart"/>
      <w:r w:rsidR="005510F8">
        <w:t>Eqs</w:t>
      </w:r>
      <w:proofErr w:type="spellEnd"/>
      <w:r w:rsidR="005510F8">
        <w:t xml:space="preserve">. 1 and 2 </w:t>
      </w:r>
      <w:r w:rsidR="005164E4">
        <w:t>(used to establish the regularization term)</w:t>
      </w:r>
      <w:r w:rsidR="00535853">
        <w:t xml:space="preserve"> </w:t>
      </w:r>
      <w:r w:rsidR="005510F8">
        <w:t xml:space="preserve">were developed </w:t>
      </w:r>
      <w:r w:rsidR="00535853">
        <w:t>from</w:t>
      </w:r>
      <w:r w:rsidR="005510F8">
        <w:t xml:space="preserve">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9A0491">
          <w:rPr>
            <w:noProof/>
          </w:rPr>
          <w:t>23</w:t>
        </w:r>
      </w:hyperlink>
      <w:r w:rsidR="00876B92">
        <w:rPr>
          <w:noProof/>
        </w:rPr>
        <w:t>)</w:t>
      </w:r>
      <w:r w:rsidR="005510F8">
        <w:fldChar w:fldCharType="end"/>
      </w:r>
      <w:r w:rsidR="005510F8">
        <w:t xml:space="preserve"> that compared </w:t>
      </w:r>
      <w:r w:rsidR="00535853">
        <w:t xml:space="preserve">and validated </w:t>
      </w:r>
      <w:r w:rsidR="005510F8">
        <w:t>simulation</w:t>
      </w:r>
      <w:r w:rsidR="009D7FEC">
        <w:t>s</w:t>
      </w:r>
      <w:r w:rsidR="005510F8">
        <w:t xml:space="preserve"> with in vivo measurements of F in the absence of B</w:t>
      </w:r>
      <w:r w:rsidR="005510F8">
        <w:rPr>
          <w:vertAlign w:val="subscript"/>
        </w:rPr>
        <w:t>1</w:t>
      </w:r>
      <w:r w:rsidR="005510F8">
        <w:t xml:space="preserve"> maps</w:t>
      </w:r>
      <w:r w:rsidR="009D7FEC">
        <w:t xml:space="preserve"> (for a uniform protocol)</w:t>
      </w:r>
      <w:r w:rsidR="00A05C05">
        <w:t>.</w:t>
      </w:r>
      <w:r w:rsidR="00E61621">
        <w:t xml:space="preserve"> Lastly, the optimization algorithm investigated here only considered a single tissue type (WM) during the protocol </w:t>
      </w:r>
      <w:r w:rsidR="009D7FEC">
        <w:t>optimization procedure</w:t>
      </w:r>
      <w:r w:rsidR="00E61621">
        <w:t xml:space="preserve">. Although the resulting protocol was also </w:t>
      </w:r>
      <w:r w:rsidR="00DB666B">
        <w:t>evaluated for another tissue type in the Monte Carlo simulations (GM)</w:t>
      </w:r>
      <w:r w:rsidR="00F14C62">
        <w:t xml:space="preserve"> and both were restricted to errors below 1%</w:t>
      </w:r>
      <w:r w:rsidR="00DB666B">
        <w:t xml:space="preserve">, </w:t>
      </w:r>
      <w:r w:rsidR="00F14C62">
        <w:t xml:space="preserve">even </w:t>
      </w:r>
      <w:r w:rsidR="00F14C62">
        <w:lastRenderedPageBreak/>
        <w:t xml:space="preserve">though </w:t>
      </w:r>
      <w:r w:rsidR="00DB666B">
        <w:t>the B</w:t>
      </w:r>
      <w:r w:rsidR="00DB666B">
        <w:rPr>
          <w:vertAlign w:val="subscript"/>
        </w:rPr>
        <w:t>1</w:t>
      </w:r>
      <w:r w:rsidR="00DB666B">
        <w:t xml:space="preserve">-sensitivity of F </w:t>
      </w:r>
      <w:r w:rsidR="009D7FEC">
        <w:t xml:space="preserve">in GM </w:t>
      </w:r>
      <w:r w:rsidR="00F14C62">
        <w:t>varied more than for WM.</w:t>
      </w:r>
      <w:r w:rsidR="00DB666B">
        <w:t xml:space="preserve"> If desired, the optimization condition (Eq. 5) could be adapted to consider multiple tissue types in a </w:t>
      </w:r>
      <w:r w:rsidR="00F14C62">
        <w:t xml:space="preserve">similar </w:t>
      </w:r>
      <w:r w:rsidR="00DB666B">
        <w:t xml:space="preserve">manner </w:t>
      </w:r>
      <w:r w:rsidR="00F14C62">
        <w:t xml:space="preserve">as </w:t>
      </w:r>
      <w:r w:rsidR="00DB666B">
        <w:t xml:space="preserve">proposed by </w:t>
      </w:r>
      <w:proofErr w:type="spellStart"/>
      <w:r w:rsidR="00DB666B">
        <w:t>Cercignani</w:t>
      </w:r>
      <w:proofErr w:type="spellEnd"/>
      <w:r w:rsidR="00DB666B">
        <w:t xml:space="preserve">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9A0491">
          <w:rPr>
            <w:noProof/>
          </w:rPr>
          <w:t>19</w:t>
        </w:r>
      </w:hyperlink>
      <w:r w:rsidR="00070151">
        <w:rPr>
          <w:noProof/>
        </w:rPr>
        <w:t>)</w:t>
      </w:r>
      <w:r w:rsidR="00DB666B">
        <w:fldChar w:fldCharType="end"/>
      </w:r>
      <w:r w:rsidR="00DB666B">
        <w:t>, by</w:t>
      </w:r>
      <w:r w:rsidR="00ED2D96">
        <w:t xml:space="preserve"> instead</w:t>
      </w:r>
      <w:r w:rsidR="00DB666B">
        <w:t xml:space="preserve"> minimizing for the tissue which results in the maximum value of Eq. 5</w:t>
      </w:r>
      <w:r w:rsidR="000359C2">
        <w:t xml:space="preserve"> at each iteration</w:t>
      </w:r>
      <w:r w:rsidR="00DB666B">
        <w:t>.</w:t>
      </w:r>
    </w:p>
    <w:p w14:paraId="2ACF88AC" w14:textId="77777777" w:rsidR="00F377D6" w:rsidRPr="00681BBB" w:rsidRDefault="00BA3521" w:rsidP="00F377D6">
      <w:r>
        <w:t>Overall, this work presents a</w:t>
      </w:r>
      <w:r w:rsidR="00C6059E">
        <w:t xml:space="preserve"> framework for designing</w:t>
      </w:r>
      <w:r>
        <w:t xml:space="preserve"> qMT </w:t>
      </w:r>
      <w:r w:rsidR="001C6504">
        <w:t>experiments</w:t>
      </w:r>
      <w:r w:rsidR="00C6059E">
        <w:t xml:space="preserve"> optimized</w:t>
      </w:r>
      <w:r>
        <w:t xml:space="preserve"> for ro</w:t>
      </w:r>
      <w:r w:rsidR="00D23AC7">
        <w:t>bustness against inaccuracies of</w:t>
      </w:r>
      <w:r>
        <w:t xml:space="preserve"> auxiliary measurements (e.g. B</w:t>
      </w:r>
      <w:r>
        <w:rPr>
          <w:vertAlign w:val="subscript"/>
        </w:rPr>
        <w:t>1</w:t>
      </w:r>
      <w:r>
        <w:t xml:space="preserve">) by regularizing the </w:t>
      </w:r>
      <w:proofErr w:type="spellStart"/>
      <w:r>
        <w:t>Cramér</w:t>
      </w:r>
      <w:proofErr w:type="spellEnd"/>
      <w:r>
        <w:t xml:space="preserve">-Rao lower bound with </w:t>
      </w:r>
      <w:r w:rsidR="001C6504">
        <w:t>fitting parameter-</w:t>
      </w:r>
      <w:r>
        <w:t>sensitivity information.</w:t>
      </w:r>
      <w:r w:rsidR="00E36DED">
        <w:t xml:space="preserve"> We demonstrated this methodology by optimizing a qMT protocol for</w:t>
      </w:r>
      <w:r w:rsidR="00C6059E">
        <w:t xml:space="preserve"> robustness of the</w:t>
      </w:r>
      <w:r w:rsidR="00E36DED">
        <w:t xml:space="preserve"> pool-size ratio</w:t>
      </w:r>
      <w:r w:rsidR="001C6504">
        <w:t xml:space="preserve"> (F)</w:t>
      </w:r>
      <w:r w:rsidR="00E36DED">
        <w:t xml:space="preserve"> against B</w:t>
      </w:r>
      <w:r w:rsidR="00E36DED">
        <w:rPr>
          <w:vertAlign w:val="subscript"/>
        </w:rPr>
        <w:t>1</w:t>
      </w:r>
      <w:r w:rsidR="00E36DED">
        <w:t xml:space="preserve">-inaccuracies, and </w:t>
      </w:r>
      <w:r w:rsidR="00C6059E">
        <w:t>studied</w:t>
      </w:r>
      <w:r w:rsidR="00E36DED">
        <w:t xml:space="preserve"> the protocol for a </w:t>
      </w:r>
      <w:r w:rsidR="001C6504">
        <w:t xml:space="preserve">wide </w:t>
      </w:r>
      <w:r w:rsidR="00E36DED">
        <w:t>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w:t>
      </w:r>
      <w:r w:rsidR="00C6059E">
        <w:t>even</w:t>
      </w:r>
      <w:r w:rsidR="00E36DED">
        <w:t xml:space="preserve"> be omitted from such a</w:t>
      </w:r>
      <w:r w:rsidR="00DC52DA">
        <w:t xml:space="preserve"> qMT optimized acquisition protocol</w:t>
      </w:r>
      <w:r w:rsidR="00C6059E">
        <w:t xml:space="preserve"> without</w:t>
      </w:r>
      <w:r w:rsidR="00D3018F">
        <w:t xml:space="preserve"> </w:t>
      </w:r>
      <w:r w:rsidR="00C6059E">
        <w:t>biasing</w:t>
      </w:r>
      <w:r w:rsidR="00D3018F">
        <w:t xml:space="preserve"> the</w:t>
      </w:r>
      <w:r w:rsidR="00C6059E">
        <w:t xml:space="preserve"> fitted </w:t>
      </w:r>
      <w:r w:rsidR="006F760C">
        <w:t xml:space="preserve">pool-size ratio </w:t>
      </w:r>
      <w:r w:rsidR="00DC52DA">
        <w:t xml:space="preserve">(&lt; 1% </w:t>
      </w:r>
      <w:r w:rsidR="006F760C">
        <w:t>error</w:t>
      </w:r>
      <w:r w:rsidR="00DC52DA">
        <w:t>).</w:t>
      </w:r>
      <w:r w:rsidR="00681BBB">
        <w:t xml:space="preserve"> </w:t>
      </w:r>
      <w:r w:rsidR="001C6504">
        <w:t>Potential f</w:t>
      </w:r>
      <w:r w:rsidR="00681BBB">
        <w:t xml:space="preserve">uture work may include optimizing protocols for reduced sensitivity of </w:t>
      </w:r>
      <w:r w:rsidR="00DD6B83">
        <w:t>other or multiple</w:t>
      </w:r>
      <w:r w:rsidR="00681BBB">
        <w:t xml:space="preserve"> auxiliary measurements, and compar</w:t>
      </w:r>
      <w:r w:rsidR="00332677">
        <w:t>e</w:t>
      </w:r>
      <w:r w:rsidR="00681BBB">
        <w:t xml:space="preserve"> </w:t>
      </w:r>
      <w:r w:rsidR="00332677">
        <w:t>this</w:t>
      </w:r>
      <w:r w:rsidR="00681BBB">
        <w:t xml:space="preserve"> optimization</w:t>
      </w:r>
      <w:r w:rsidR="00332677">
        <w:t xml:space="preserve"> between other</w:t>
      </w:r>
      <w:r w:rsidR="00681BBB">
        <w:t xml:space="preserve"> qMT fitting models. </w:t>
      </w:r>
      <w:r w:rsidR="00B63CD6">
        <w:t xml:space="preserve">Another interesting </w:t>
      </w:r>
      <w:r w:rsidR="00776235">
        <w:t>approach</w:t>
      </w:r>
      <w:r w:rsidR="00B63CD6">
        <w:t xml:space="preserve"> could be </w:t>
      </w:r>
      <w:r w:rsidR="00332677">
        <w:t>to combine</w:t>
      </w:r>
      <w:r w:rsidR="00B63CD6">
        <w:t xml:space="preserve"> Z-spectrum compressed sensing</w:t>
      </w:r>
      <w:r w:rsidR="000373D5">
        <w:t xml:space="preserve"> </w:t>
      </w:r>
      <w:commentRangeStart w:id="76"/>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9A0491">
          <w:rPr>
            <w:noProof/>
          </w:rPr>
          <w:t>30</w:t>
        </w:r>
      </w:hyperlink>
      <w:r w:rsidR="00163F81">
        <w:rPr>
          <w:noProof/>
        </w:rPr>
        <w:t>)</w:t>
      </w:r>
      <w:r w:rsidR="000373D5">
        <w:fldChar w:fldCharType="end"/>
      </w:r>
      <w:commentRangeEnd w:id="76"/>
      <w:r w:rsidR="00FD566A">
        <w:rPr>
          <w:rStyle w:val="Marquedecommentaire"/>
        </w:rPr>
        <w:commentReference w:id="76"/>
      </w:r>
      <w:r w:rsidR="00B63CD6">
        <w:t xml:space="preserve"> with this optimization </w:t>
      </w:r>
      <w:r w:rsidR="00776235">
        <w:t>technique</w:t>
      </w:r>
      <w:r w:rsidR="00B63CD6">
        <w:t xml:space="preserve">, </w:t>
      </w:r>
      <w:r w:rsidR="001218F5">
        <w:t xml:space="preserve">to </w:t>
      </w:r>
      <w:r w:rsidR="00776235">
        <w:t>maximiz</w:t>
      </w:r>
      <w:r w:rsidR="001218F5">
        <w:t>e</w:t>
      </w:r>
      <w:r w:rsidR="00B63CD6">
        <w:t xml:space="preserve"> the auxiliary measurement </w:t>
      </w:r>
      <w:r w:rsidR="00332677">
        <w:t>in</w:t>
      </w:r>
      <w:r w:rsidR="00B63CD6">
        <w:t>sensitivity</w:t>
      </w:r>
      <w:r w:rsidR="00776235">
        <w:t xml:space="preserve"> by increasing the number of measurements </w:t>
      </w:r>
      <w:r w:rsidR="00230C01">
        <w:t xml:space="preserve">while reducing the total </w:t>
      </w:r>
      <w:r w:rsidR="00452E3D">
        <w:t>acquisition time</w:t>
      </w:r>
      <w:r w:rsidR="00B63CD6">
        <w:t>.</w:t>
      </w:r>
    </w:p>
    <w:p w14:paraId="76BB05B3" w14:textId="77777777" w:rsidR="005A0E12" w:rsidRDefault="005A0E12" w:rsidP="005A0E12">
      <w:r>
        <w:br w:type="page"/>
      </w:r>
    </w:p>
    <w:p w14:paraId="7FD68E59" w14:textId="77777777" w:rsidR="00A97D0F" w:rsidRPr="00480E6C" w:rsidRDefault="00A41043" w:rsidP="001F002A">
      <w:pPr>
        <w:pStyle w:val="Titre1"/>
      </w:pPr>
      <w:r w:rsidRPr="00480E6C">
        <w:lastRenderedPageBreak/>
        <w:t>REFERENCES</w:t>
      </w:r>
    </w:p>
    <w:commentRangeStart w:id="77"/>
    <w:p w14:paraId="651FE2F1" w14:textId="77777777" w:rsidR="009A0491" w:rsidRPr="009A0491" w:rsidRDefault="00A97D0F" w:rsidP="009A0491">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78" w:name="_ENREF_1_1"/>
      <w:r w:rsidR="009A0491" w:rsidRPr="009A0491">
        <w:rPr>
          <w:noProof/>
        </w:rPr>
        <w:t>1.</w:t>
      </w:r>
      <w:r w:rsidR="009A0491" w:rsidRPr="009A0491">
        <w:rPr>
          <w:noProof/>
        </w:rPr>
        <w:tab/>
        <w:t>Sled JG, Pike GB. Quantitative interpretation of magnetization transfer in spoiled gradient echo MRI sequences. Journal of Magnetic Resonance 2000;145(1):24-36.</w:t>
      </w:r>
      <w:bookmarkEnd w:id="78"/>
    </w:p>
    <w:p w14:paraId="13522613" w14:textId="77777777" w:rsidR="009A0491" w:rsidRPr="009A0491" w:rsidRDefault="009A0491" w:rsidP="009A0491">
      <w:pPr>
        <w:pStyle w:val="EndNoteBibliography"/>
        <w:spacing w:after="0"/>
        <w:ind w:left="720" w:hanging="720"/>
        <w:rPr>
          <w:noProof/>
        </w:rPr>
      </w:pPr>
      <w:bookmarkStart w:id="79" w:name="_ENREF_1_2"/>
      <w:r w:rsidRPr="009A0491">
        <w:rPr>
          <w:noProof/>
        </w:rPr>
        <w:t>2.</w:t>
      </w:r>
      <w:r w:rsidRPr="009A0491">
        <w:rPr>
          <w:noProof/>
        </w:rPr>
        <w:tab/>
        <w:t>Schmierer K, Tozer DJ, Scaravilli F, Altmann DR, Barker GJ, Tofts PS, Miller DH. Quantitative magnetization transfer imaging in postmortem multiple sclerosis brain. J Magn Reson Imaging 2007;26(1):41-51.</w:t>
      </w:r>
      <w:bookmarkEnd w:id="79"/>
    </w:p>
    <w:p w14:paraId="518B574E" w14:textId="77777777" w:rsidR="009A0491" w:rsidRPr="009A0491" w:rsidRDefault="009A0491" w:rsidP="009A0491">
      <w:pPr>
        <w:pStyle w:val="EndNoteBibliography"/>
        <w:spacing w:after="0"/>
        <w:ind w:left="720" w:hanging="720"/>
        <w:rPr>
          <w:noProof/>
        </w:rPr>
      </w:pPr>
      <w:bookmarkStart w:id="80" w:name="_ENREF_1_3"/>
      <w:r w:rsidRPr="009A0491">
        <w:rPr>
          <w:noProof/>
        </w:rPr>
        <w:t>3.</w:t>
      </w:r>
      <w:r w:rsidRPr="009A04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80"/>
    </w:p>
    <w:p w14:paraId="69A13236" w14:textId="77777777" w:rsidR="009A0491" w:rsidRPr="009A0491" w:rsidRDefault="009A0491" w:rsidP="009A0491">
      <w:pPr>
        <w:pStyle w:val="EndNoteBibliography"/>
        <w:spacing w:after="0"/>
        <w:ind w:left="720" w:hanging="720"/>
        <w:rPr>
          <w:noProof/>
        </w:rPr>
      </w:pPr>
      <w:bookmarkStart w:id="81" w:name="_ENREF_1_4"/>
      <w:r w:rsidRPr="009A0491">
        <w:rPr>
          <w:noProof/>
        </w:rPr>
        <w:t>4.</w:t>
      </w:r>
      <w:r w:rsidRPr="009A0491">
        <w:rPr>
          <w:noProof/>
        </w:rPr>
        <w:tab/>
        <w:t>Levesque IR, Giacomini PS, Narayanan S, Ribeiro LT, Sled JG, Arnold DL, Pike GB. Quantitative magnetization transfer and myelin water imaging of the evolution of acute multiple sclerosis lesions. Magn Reson Med 2010;63(3):633-640.</w:t>
      </w:r>
      <w:bookmarkEnd w:id="81"/>
    </w:p>
    <w:p w14:paraId="68102A84" w14:textId="77777777" w:rsidR="009A0491" w:rsidRPr="009A0491" w:rsidRDefault="009A0491" w:rsidP="009A0491">
      <w:pPr>
        <w:pStyle w:val="EndNoteBibliography"/>
        <w:spacing w:after="0"/>
        <w:ind w:left="720" w:hanging="720"/>
        <w:rPr>
          <w:noProof/>
        </w:rPr>
      </w:pPr>
      <w:bookmarkStart w:id="82" w:name="_ENREF_1_5"/>
      <w:r w:rsidRPr="009A0491">
        <w:rPr>
          <w:noProof/>
        </w:rPr>
        <w:t>5.</w:t>
      </w:r>
      <w:r w:rsidRPr="009A0491">
        <w:rPr>
          <w:noProof/>
        </w:rPr>
        <w:tab/>
        <w:t>Davies GR, Tozer DJ, Cercignani M, Ramani A, Dalton CM, Thompson AJ, Barker GJ, Tofts PS, Miller DH. Estimation of the macromolecular proton fraction and bound pool T2 in multiple sclerosis. Mult Scler 2004;10(6):607-613.</w:t>
      </w:r>
      <w:bookmarkEnd w:id="82"/>
    </w:p>
    <w:p w14:paraId="4F3BEF2E" w14:textId="77777777" w:rsidR="009A0491" w:rsidRPr="009A0491" w:rsidRDefault="009A0491" w:rsidP="009A0491">
      <w:pPr>
        <w:pStyle w:val="EndNoteBibliography"/>
        <w:spacing w:after="0"/>
        <w:ind w:left="720" w:hanging="720"/>
        <w:rPr>
          <w:noProof/>
        </w:rPr>
      </w:pPr>
      <w:bookmarkStart w:id="83" w:name="_ENREF_1_6"/>
      <w:r w:rsidRPr="009A0491">
        <w:rPr>
          <w:noProof/>
        </w:rPr>
        <w:t>6.</w:t>
      </w:r>
      <w:r w:rsidRPr="009A04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83"/>
    </w:p>
    <w:p w14:paraId="4953A0C3" w14:textId="77777777" w:rsidR="009A0491" w:rsidRPr="009A0491" w:rsidRDefault="009A0491" w:rsidP="009A0491">
      <w:pPr>
        <w:pStyle w:val="EndNoteBibliography"/>
        <w:spacing w:after="0"/>
        <w:ind w:left="720" w:hanging="720"/>
        <w:rPr>
          <w:noProof/>
        </w:rPr>
      </w:pPr>
      <w:bookmarkStart w:id="84" w:name="_ENREF_1_7"/>
      <w:r w:rsidRPr="009A0491">
        <w:rPr>
          <w:noProof/>
        </w:rPr>
        <w:t>7.</w:t>
      </w:r>
      <w:r w:rsidRPr="009A0491">
        <w:rPr>
          <w:noProof/>
        </w:rPr>
        <w:tab/>
        <w:t>Sled JG, Pike GB. Quantitative imaging of magnetization transfer exchange and relaxation properties in vivo using MRI. Magn Reson Med 2001;46(5):923-931.</w:t>
      </w:r>
      <w:bookmarkEnd w:id="84"/>
    </w:p>
    <w:p w14:paraId="284B25A5" w14:textId="77777777" w:rsidR="009A0491" w:rsidRPr="009A0491" w:rsidRDefault="009A0491" w:rsidP="009A0491">
      <w:pPr>
        <w:pStyle w:val="EndNoteBibliography"/>
        <w:spacing w:after="0"/>
        <w:ind w:left="720" w:hanging="720"/>
        <w:rPr>
          <w:noProof/>
        </w:rPr>
      </w:pPr>
      <w:bookmarkStart w:id="85" w:name="_ENREF_1_8"/>
      <w:r w:rsidRPr="009A0491">
        <w:rPr>
          <w:noProof/>
        </w:rPr>
        <w:lastRenderedPageBreak/>
        <w:t>8.</w:t>
      </w:r>
      <w:r w:rsidRPr="009A0491">
        <w:rPr>
          <w:noProof/>
        </w:rPr>
        <w:tab/>
        <w:t>Dortch RD, Li K, Gochberg DF, Welch EB, Dula AN, Tamhane AA, Gore JC, Smith SA. Quantitative magnetization transfer imaging in human brain at 3 T via selective inversion recovery. Magn Reson Med 2011;66(5):1346-1352.</w:t>
      </w:r>
      <w:bookmarkEnd w:id="85"/>
    </w:p>
    <w:p w14:paraId="65EFE562" w14:textId="77777777" w:rsidR="009A0491" w:rsidRPr="009A0491" w:rsidRDefault="009A0491" w:rsidP="009A0491">
      <w:pPr>
        <w:pStyle w:val="EndNoteBibliography"/>
        <w:spacing w:after="0"/>
        <w:ind w:left="720" w:hanging="720"/>
        <w:rPr>
          <w:noProof/>
        </w:rPr>
      </w:pPr>
      <w:bookmarkStart w:id="86" w:name="_ENREF_1_9"/>
      <w:r w:rsidRPr="009A0491">
        <w:rPr>
          <w:noProof/>
        </w:rPr>
        <w:t>9.</w:t>
      </w:r>
      <w:r w:rsidRPr="009A0491">
        <w:rPr>
          <w:noProof/>
        </w:rPr>
        <w:tab/>
        <w:t>Gloor M, Scheffler K, Bieri O. Quantitative magnetization transfer imaging using balanced SSFP. Magn Reson Med 2008;60(3):691-700.</w:t>
      </w:r>
      <w:bookmarkEnd w:id="86"/>
    </w:p>
    <w:p w14:paraId="3F3FD484" w14:textId="77777777" w:rsidR="009A0491" w:rsidRPr="009A0491" w:rsidRDefault="009A0491" w:rsidP="009A0491">
      <w:pPr>
        <w:pStyle w:val="EndNoteBibliography"/>
        <w:spacing w:after="0"/>
        <w:ind w:left="720" w:hanging="720"/>
        <w:rPr>
          <w:noProof/>
        </w:rPr>
      </w:pPr>
      <w:bookmarkStart w:id="87" w:name="_ENREF_1_10"/>
      <w:r w:rsidRPr="009A0491">
        <w:rPr>
          <w:noProof/>
        </w:rPr>
        <w:t>10.</w:t>
      </w:r>
      <w:r w:rsidRPr="009A0491">
        <w:rPr>
          <w:noProof/>
        </w:rPr>
        <w:tab/>
        <w:t>Henkelman RM, Huang X, Xiang QS, Stanisz GJ, Swanson SD, Bronskill MJ. Quantitative interpretation of magnetization transfer. Magn Reson Med 1993;29(6):759-766.</w:t>
      </w:r>
      <w:bookmarkEnd w:id="87"/>
    </w:p>
    <w:p w14:paraId="0EC8A5B8" w14:textId="77777777" w:rsidR="009A0491" w:rsidRPr="009A0491" w:rsidRDefault="009A0491" w:rsidP="009A0491">
      <w:pPr>
        <w:pStyle w:val="EndNoteBibliography"/>
        <w:spacing w:after="0"/>
        <w:ind w:left="720" w:hanging="720"/>
        <w:rPr>
          <w:noProof/>
        </w:rPr>
      </w:pPr>
      <w:bookmarkStart w:id="88" w:name="_ENREF_1_11"/>
      <w:r w:rsidRPr="009A0491">
        <w:rPr>
          <w:noProof/>
        </w:rPr>
        <w:t>11.</w:t>
      </w:r>
      <w:r w:rsidRPr="009A0491">
        <w:rPr>
          <w:noProof/>
        </w:rPr>
        <w:tab/>
        <w:t>Yarnykh VL. Pulsed Z-spectroscopic imaging of cross-relaxation parameters in tissues for human MRI: theory and clinical applications. Magn Reson Med 2002;47(5):929-939.</w:t>
      </w:r>
      <w:bookmarkEnd w:id="88"/>
    </w:p>
    <w:p w14:paraId="428A4E8C" w14:textId="77777777" w:rsidR="009A0491" w:rsidRPr="009A0491" w:rsidRDefault="009A0491" w:rsidP="009A0491">
      <w:pPr>
        <w:pStyle w:val="EndNoteBibliography"/>
        <w:spacing w:after="0"/>
        <w:ind w:left="720" w:hanging="720"/>
        <w:rPr>
          <w:noProof/>
        </w:rPr>
      </w:pPr>
      <w:bookmarkStart w:id="89" w:name="_ENREF_1_12"/>
      <w:r w:rsidRPr="009A0491">
        <w:rPr>
          <w:noProof/>
        </w:rPr>
        <w:t>12.</w:t>
      </w:r>
      <w:r w:rsidRPr="009A0491">
        <w:rPr>
          <w:noProof/>
        </w:rPr>
        <w:tab/>
        <w:t>Ramani A, Dalton C, Miller DH, Tofts PS, Barker GJ. Precise estimate of fundamental in-vivo MT parameters in human brain in clinically feasible times. Magn Reson Imaging 2002;20(10):721-731.</w:t>
      </w:r>
      <w:bookmarkEnd w:id="89"/>
    </w:p>
    <w:p w14:paraId="4EF42E5F" w14:textId="77777777" w:rsidR="009A0491" w:rsidRPr="009A0491" w:rsidRDefault="009A0491" w:rsidP="009A0491">
      <w:pPr>
        <w:pStyle w:val="EndNoteBibliography"/>
        <w:spacing w:after="0"/>
        <w:ind w:left="720" w:hanging="720"/>
        <w:rPr>
          <w:noProof/>
        </w:rPr>
      </w:pPr>
      <w:bookmarkStart w:id="90" w:name="_ENREF_1_13"/>
      <w:r w:rsidRPr="009A0491">
        <w:rPr>
          <w:noProof/>
        </w:rPr>
        <w:t>13.</w:t>
      </w:r>
      <w:r w:rsidRPr="009A0491">
        <w:rPr>
          <w:noProof/>
        </w:rPr>
        <w:tab/>
        <w:t>Skinner TE, Glover GH. An extended two-point Dixon algorithm for calculating separate water, fat, and B0 images. Magn Reson Med 1997;37(4):628-630.</w:t>
      </w:r>
      <w:bookmarkEnd w:id="90"/>
    </w:p>
    <w:p w14:paraId="08A3C05E" w14:textId="77777777" w:rsidR="009A0491" w:rsidRPr="009A0491" w:rsidRDefault="009A0491" w:rsidP="009A0491">
      <w:pPr>
        <w:pStyle w:val="EndNoteBibliography"/>
        <w:spacing w:after="0"/>
        <w:ind w:left="720" w:hanging="720"/>
        <w:rPr>
          <w:noProof/>
        </w:rPr>
      </w:pPr>
      <w:bookmarkStart w:id="91" w:name="_ENREF_1_14"/>
      <w:r w:rsidRPr="009A0491">
        <w:rPr>
          <w:noProof/>
        </w:rPr>
        <w:t>14.</w:t>
      </w:r>
      <w:r w:rsidRPr="009A0491">
        <w:rPr>
          <w:noProof/>
        </w:rPr>
        <w:tab/>
        <w:t>Jin J, Chen J. On the SAR and field inhomogeneity of birdcage coils loaded with the human head. Magn Reson Med 1997;38(6):953-963.</w:t>
      </w:r>
      <w:bookmarkEnd w:id="91"/>
    </w:p>
    <w:p w14:paraId="0D177F10" w14:textId="77777777" w:rsidR="009A0491" w:rsidRPr="009A0491" w:rsidRDefault="009A0491" w:rsidP="009A0491">
      <w:pPr>
        <w:pStyle w:val="EndNoteBibliography"/>
        <w:spacing w:after="0"/>
        <w:ind w:left="720" w:hanging="720"/>
        <w:rPr>
          <w:noProof/>
        </w:rPr>
      </w:pPr>
      <w:bookmarkStart w:id="92" w:name="_ENREF_1_15"/>
      <w:r w:rsidRPr="009A0491">
        <w:rPr>
          <w:noProof/>
        </w:rPr>
        <w:t>15.</w:t>
      </w:r>
      <w:r w:rsidRPr="009A0491">
        <w:rPr>
          <w:noProof/>
        </w:rPr>
        <w:tab/>
        <w:t>Wiggins GC, Triantafyllou C, Potthast A, Reykowski A, Nittka M, Wald LL. 32-channel 3 Tesla receive-only phased-array head coil with soccer-ball element geometry. Magn Reson Med 2006;56(1):216-223.</w:t>
      </w:r>
      <w:bookmarkEnd w:id="92"/>
    </w:p>
    <w:p w14:paraId="59724308" w14:textId="77777777" w:rsidR="009A0491" w:rsidRPr="009A0491" w:rsidRDefault="009A0491" w:rsidP="009A0491">
      <w:pPr>
        <w:pStyle w:val="EndNoteBibliography"/>
        <w:spacing w:after="0"/>
        <w:ind w:left="720" w:hanging="720"/>
        <w:rPr>
          <w:noProof/>
        </w:rPr>
      </w:pPr>
      <w:bookmarkStart w:id="93" w:name="_ENREF_1_16"/>
      <w:r w:rsidRPr="009A0491">
        <w:rPr>
          <w:noProof/>
        </w:rPr>
        <w:t>16.</w:t>
      </w:r>
      <w:r w:rsidRPr="009A04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93"/>
    </w:p>
    <w:p w14:paraId="0F8268EB" w14:textId="77777777" w:rsidR="009A0491" w:rsidRPr="009A0491" w:rsidRDefault="009A0491" w:rsidP="009A0491">
      <w:pPr>
        <w:pStyle w:val="EndNoteBibliography"/>
        <w:spacing w:after="0"/>
        <w:ind w:left="720" w:hanging="720"/>
        <w:rPr>
          <w:noProof/>
        </w:rPr>
      </w:pPr>
      <w:bookmarkStart w:id="94" w:name="_ENREF_1_17"/>
      <w:r w:rsidRPr="009A0491">
        <w:rPr>
          <w:noProof/>
        </w:rPr>
        <w:lastRenderedPageBreak/>
        <w:t>17.</w:t>
      </w:r>
      <w:r w:rsidRPr="009A0491">
        <w:rPr>
          <w:noProof/>
        </w:rPr>
        <w:tab/>
        <w:t>Levesque IR, Sled JG, Pike GB. Iterative optimization method for design of quantitative magnetization transfer imaging experiments. Magn Reson Med 2011;66(3):635-643.</w:t>
      </w:r>
      <w:bookmarkEnd w:id="94"/>
    </w:p>
    <w:p w14:paraId="18FFBF23" w14:textId="77777777" w:rsidR="009A0491" w:rsidRPr="009A0491" w:rsidRDefault="009A0491" w:rsidP="009A0491">
      <w:pPr>
        <w:pStyle w:val="EndNoteBibliography"/>
        <w:spacing w:after="0"/>
        <w:ind w:left="720" w:hanging="720"/>
        <w:rPr>
          <w:noProof/>
        </w:rPr>
      </w:pPr>
      <w:bookmarkStart w:id="95" w:name="_ENREF_1_18"/>
      <w:r w:rsidRPr="009A0491">
        <w:rPr>
          <w:noProof/>
        </w:rPr>
        <w:t>18.</w:t>
      </w:r>
      <w:r w:rsidRPr="009A0491">
        <w:rPr>
          <w:noProof/>
        </w:rPr>
        <w:tab/>
        <w:t>Cercignani M, Symms MR, Schmierer K, Boulby PA, Tozer DJ, Ron M, Tofts PS, Barker GJ. Three-dimensional quantitative magnetisation transfer imaging of the human brain. NeuroImage 2005;27(2):436-441.</w:t>
      </w:r>
      <w:bookmarkEnd w:id="95"/>
    </w:p>
    <w:p w14:paraId="26546B4C" w14:textId="77777777" w:rsidR="009A0491" w:rsidRPr="009A0491" w:rsidRDefault="009A0491" w:rsidP="009A0491">
      <w:pPr>
        <w:pStyle w:val="EndNoteBibliography"/>
        <w:spacing w:after="0"/>
        <w:ind w:left="720" w:hanging="720"/>
        <w:rPr>
          <w:noProof/>
        </w:rPr>
      </w:pPr>
      <w:bookmarkStart w:id="96" w:name="_ENREF_1_19"/>
      <w:r w:rsidRPr="009A0491">
        <w:rPr>
          <w:noProof/>
        </w:rPr>
        <w:t>19.</w:t>
      </w:r>
      <w:r w:rsidRPr="009A0491">
        <w:rPr>
          <w:noProof/>
        </w:rPr>
        <w:tab/>
        <w:t>Cercignani M, Alexander DC. Optimal acquisition schemes for in vivo quantitative magnetization transfer MRI. Magn Reson Med 2006;56(4):803-810.</w:t>
      </w:r>
      <w:bookmarkEnd w:id="96"/>
    </w:p>
    <w:p w14:paraId="0FA50453" w14:textId="77777777" w:rsidR="009A0491" w:rsidRPr="009A0491" w:rsidRDefault="009A0491" w:rsidP="009A0491">
      <w:pPr>
        <w:pStyle w:val="EndNoteBibliography"/>
        <w:spacing w:after="0"/>
        <w:ind w:left="720" w:hanging="720"/>
        <w:rPr>
          <w:noProof/>
        </w:rPr>
      </w:pPr>
      <w:bookmarkStart w:id="97" w:name="_ENREF_1_20"/>
      <w:r w:rsidRPr="009A0491">
        <w:rPr>
          <w:noProof/>
        </w:rPr>
        <w:t>20.</w:t>
      </w:r>
      <w:r w:rsidRPr="009A04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97"/>
    </w:p>
    <w:p w14:paraId="48A3A318" w14:textId="77777777" w:rsidR="009A0491" w:rsidRPr="009A0491" w:rsidRDefault="009A0491" w:rsidP="009A0491">
      <w:pPr>
        <w:pStyle w:val="EndNoteBibliography"/>
        <w:spacing w:after="0"/>
        <w:ind w:left="720" w:hanging="720"/>
        <w:rPr>
          <w:noProof/>
        </w:rPr>
      </w:pPr>
      <w:bookmarkStart w:id="98" w:name="_ENREF_1_21"/>
      <w:r w:rsidRPr="009A0491">
        <w:rPr>
          <w:noProof/>
        </w:rPr>
        <w:t>21.</w:t>
      </w:r>
      <w:r w:rsidRPr="009A0491">
        <w:rPr>
          <w:noProof/>
        </w:rPr>
        <w:tab/>
        <w:t>Barral JK, Gudmundson E, Stikov N, Etezadi-Amoli M, Stoica P, Nishimura DG. A robust methodology for in vivo T1 mapping. Magn Reson Med 2010;64(4):1057-1067.</w:t>
      </w:r>
      <w:bookmarkEnd w:id="98"/>
    </w:p>
    <w:p w14:paraId="48B49960" w14:textId="77777777" w:rsidR="009A0491" w:rsidRPr="009A0491" w:rsidRDefault="009A0491" w:rsidP="009A0491">
      <w:pPr>
        <w:pStyle w:val="EndNoteBibliography"/>
        <w:spacing w:after="0"/>
        <w:ind w:left="720" w:hanging="720"/>
        <w:rPr>
          <w:noProof/>
        </w:rPr>
      </w:pPr>
      <w:bookmarkStart w:id="99" w:name="_ENREF_1_22"/>
      <w:r w:rsidRPr="009A0491">
        <w:rPr>
          <w:noProof/>
        </w:rPr>
        <w:t>22.</w:t>
      </w:r>
      <w:r w:rsidRPr="009A0491">
        <w:rPr>
          <w:noProof/>
        </w:rPr>
        <w:tab/>
        <w:t>Liberman G, Louzoun Y, Ben Bashat D. T(1) mapping using variable flip angle SPGR data with flip angle correction. J Magn Reson Imaging 2014;40(1):171-180.</w:t>
      </w:r>
      <w:bookmarkEnd w:id="99"/>
    </w:p>
    <w:p w14:paraId="536CC08E" w14:textId="77777777" w:rsidR="009A0491" w:rsidRPr="009A0491" w:rsidRDefault="009A0491" w:rsidP="009A0491">
      <w:pPr>
        <w:pStyle w:val="EndNoteBibliography"/>
        <w:spacing w:after="0"/>
        <w:ind w:left="720" w:hanging="720"/>
        <w:rPr>
          <w:noProof/>
        </w:rPr>
      </w:pPr>
      <w:bookmarkStart w:id="100" w:name="_ENREF_1_23"/>
      <w:r w:rsidRPr="009A0491">
        <w:rPr>
          <w:noProof/>
        </w:rPr>
        <w:t>23.</w:t>
      </w:r>
      <w:r w:rsidRPr="009A0491">
        <w:rPr>
          <w:noProof/>
        </w:rPr>
        <w:tab/>
        <w:t>Boudreau M, Stikov N, Pike GB. B1 -sensitivity analysis of quantitative magnetization transfer imaging. Magn Reson Med 2017.</w:t>
      </w:r>
      <w:bookmarkEnd w:id="100"/>
    </w:p>
    <w:p w14:paraId="0E23E8C5" w14:textId="77777777" w:rsidR="009A0491" w:rsidRPr="009A0491" w:rsidRDefault="009A0491" w:rsidP="009A0491">
      <w:pPr>
        <w:pStyle w:val="EndNoteBibliography"/>
        <w:spacing w:after="0"/>
        <w:ind w:left="720" w:hanging="720"/>
        <w:rPr>
          <w:noProof/>
        </w:rPr>
      </w:pPr>
      <w:bookmarkStart w:id="101" w:name="_ENREF_1_24"/>
      <w:r w:rsidRPr="009A0491">
        <w:rPr>
          <w:noProof/>
        </w:rPr>
        <w:t>24.</w:t>
      </w:r>
      <w:r w:rsidRPr="009A0491">
        <w:rPr>
          <w:noProof/>
        </w:rPr>
        <w:tab/>
        <w:t>Cruz JB. System sensitivity analysis: Dowden, Hutchinson &amp; Ross; 1973.</w:t>
      </w:r>
      <w:bookmarkEnd w:id="101"/>
    </w:p>
    <w:p w14:paraId="12A59799" w14:textId="77777777" w:rsidR="009A0491" w:rsidRPr="009A0491" w:rsidRDefault="009A0491" w:rsidP="009A0491">
      <w:pPr>
        <w:pStyle w:val="EndNoteBibliography"/>
        <w:spacing w:after="0"/>
        <w:ind w:left="720" w:hanging="720"/>
        <w:rPr>
          <w:noProof/>
        </w:rPr>
      </w:pPr>
      <w:bookmarkStart w:id="102" w:name="_ENREF_1_25"/>
      <w:r w:rsidRPr="009A0491">
        <w:rPr>
          <w:noProof/>
        </w:rPr>
        <w:t>25.</w:t>
      </w:r>
      <w:r w:rsidRPr="009A049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02"/>
    </w:p>
    <w:p w14:paraId="75B58DBD" w14:textId="77777777" w:rsidR="009A0491" w:rsidRPr="009A0491" w:rsidRDefault="009A0491" w:rsidP="009A0491">
      <w:pPr>
        <w:pStyle w:val="EndNoteBibliography"/>
        <w:spacing w:after="0"/>
        <w:ind w:left="720" w:hanging="720"/>
        <w:rPr>
          <w:noProof/>
        </w:rPr>
      </w:pPr>
      <w:bookmarkStart w:id="103" w:name="_ENREF_1_26"/>
      <w:r w:rsidRPr="009A0491">
        <w:rPr>
          <w:noProof/>
        </w:rPr>
        <w:lastRenderedPageBreak/>
        <w:t>26.</w:t>
      </w:r>
      <w:r w:rsidRPr="009A0491">
        <w:rPr>
          <w:noProof/>
        </w:rPr>
        <w:tab/>
        <w:t>Boudreau M, Tardif CL, Stikov N, Sled JG, Lee W, Pike GB. B1 mapping for bias-correction in quantitative T1 imaging of the brain at 3T using standard pulse sequences. J Magn Reson Imaging 2017.</w:t>
      </w:r>
      <w:bookmarkEnd w:id="103"/>
    </w:p>
    <w:p w14:paraId="510B7E99" w14:textId="77777777" w:rsidR="009A0491" w:rsidRPr="009A0491" w:rsidRDefault="009A0491" w:rsidP="009A0491">
      <w:pPr>
        <w:pStyle w:val="EndNoteBibliography"/>
        <w:spacing w:after="0"/>
        <w:ind w:left="720" w:hanging="720"/>
        <w:rPr>
          <w:noProof/>
        </w:rPr>
      </w:pPr>
      <w:bookmarkStart w:id="104" w:name="_ENREF_1_27"/>
      <w:r w:rsidRPr="009A0491">
        <w:rPr>
          <w:noProof/>
        </w:rPr>
        <w:t>27.</w:t>
      </w:r>
      <w:r w:rsidRPr="009A0491">
        <w:rPr>
          <w:noProof/>
        </w:rPr>
        <w:tab/>
        <w:t>Underhill HR, Rostomily RC, Mikheev AM, Yuan C, Yarnykh VL. Fast bound pool fraction imaging of the in vivo rat brain: association with myelin content and validation in the C6 glioma model. NeuroImage 2011;54(3):2052-2065.</w:t>
      </w:r>
      <w:bookmarkEnd w:id="104"/>
    </w:p>
    <w:p w14:paraId="4104A5FF" w14:textId="77777777" w:rsidR="009A0491" w:rsidRPr="009A0491" w:rsidRDefault="009A0491" w:rsidP="009A0491">
      <w:pPr>
        <w:pStyle w:val="EndNoteBibliography"/>
        <w:spacing w:after="0"/>
        <w:ind w:left="720" w:hanging="720"/>
        <w:rPr>
          <w:noProof/>
        </w:rPr>
      </w:pPr>
      <w:bookmarkStart w:id="105" w:name="_ENREF_1_28"/>
      <w:r w:rsidRPr="009A0491">
        <w:rPr>
          <w:noProof/>
        </w:rPr>
        <w:t>28.</w:t>
      </w:r>
      <w:r w:rsidRPr="009A0491">
        <w:rPr>
          <w:noProof/>
        </w:rPr>
        <w:tab/>
        <w:t>Yarnykh VL. Fast macromolecular proton fraction mapping from a single off-resonance magnetization transfer measurement. Magn Reson Med 2012;68(1):166-178.</w:t>
      </w:r>
      <w:bookmarkEnd w:id="105"/>
    </w:p>
    <w:p w14:paraId="6A610F7C" w14:textId="77777777" w:rsidR="009A0491" w:rsidRPr="009A0491" w:rsidRDefault="009A0491" w:rsidP="009A0491">
      <w:pPr>
        <w:pStyle w:val="EndNoteBibliography"/>
        <w:spacing w:after="0"/>
        <w:ind w:left="720" w:hanging="720"/>
        <w:rPr>
          <w:noProof/>
        </w:rPr>
      </w:pPr>
      <w:bookmarkStart w:id="106" w:name="_ENREF_1_29"/>
      <w:r w:rsidRPr="009A0491">
        <w:rPr>
          <w:noProof/>
        </w:rPr>
        <w:t>29.</w:t>
      </w:r>
      <w:r w:rsidRPr="009A0491">
        <w:rPr>
          <w:noProof/>
        </w:rPr>
        <w:tab/>
        <w:t>Lankford CL, Does MD. Propagation of error from parameter constraints in quantitative MRI: Example application of multiple spin echo T2 mapping. Magn Reson Med 2017.</w:t>
      </w:r>
      <w:bookmarkEnd w:id="106"/>
    </w:p>
    <w:p w14:paraId="289BFECF" w14:textId="77777777" w:rsidR="009A0491" w:rsidRPr="009A0491" w:rsidRDefault="009A0491" w:rsidP="009A0491">
      <w:pPr>
        <w:pStyle w:val="EndNoteBibliography"/>
        <w:ind w:left="720" w:hanging="720"/>
        <w:rPr>
          <w:noProof/>
        </w:rPr>
      </w:pPr>
      <w:bookmarkStart w:id="107" w:name="_ENREF_1_30"/>
      <w:r w:rsidRPr="009A0491">
        <w:rPr>
          <w:noProof/>
        </w:rPr>
        <w:t>30.</w:t>
      </w:r>
      <w:r w:rsidRPr="009A0491">
        <w:rPr>
          <w:noProof/>
        </w:rPr>
        <w:tab/>
        <w:t>Mclean M, MacDonald ME, Lebel RM, Boudreau M, Pike B. Accelerated z-Spectrum Imaging. 2017; Hawaii.</w:t>
      </w:r>
      <w:bookmarkEnd w:id="107"/>
    </w:p>
    <w:p w14:paraId="038B2139" w14:textId="77777777" w:rsidR="00A97D0F" w:rsidRPr="00480E6C" w:rsidRDefault="00A97D0F" w:rsidP="001C01AF">
      <w:pPr>
        <w:pStyle w:val="EndNoteBibliography"/>
        <w:ind w:left="720" w:hanging="720"/>
        <w:sectPr w:rsidR="00A97D0F" w:rsidRPr="00480E6C" w:rsidSect="001814BA">
          <w:footerReference w:type="even" r:id="rId10"/>
          <w:footerReference w:type="default" r:id="rId11"/>
          <w:footerReference w:type="first" r:id="rId12"/>
          <w:pgSz w:w="12240" w:h="15840"/>
          <w:pgMar w:top="1440" w:right="1440" w:bottom="1440" w:left="1134" w:header="0" w:footer="720" w:gutter="0"/>
          <w:pgNumType w:start="0"/>
          <w:cols w:space="720"/>
          <w:titlePg/>
        </w:sectPr>
      </w:pPr>
      <w:r w:rsidRPr="00480E6C">
        <w:fldChar w:fldCharType="end"/>
      </w:r>
      <w:commentRangeEnd w:id="77"/>
      <w:r w:rsidR="00FD566A">
        <w:rPr>
          <w:rStyle w:val="Marquedecommentaire"/>
        </w:rPr>
        <w:commentReference w:id="77"/>
      </w:r>
      <w:r w:rsidR="001C01AF" w:rsidRPr="00480E6C">
        <w:t xml:space="preserve"> </w:t>
      </w:r>
    </w:p>
    <w:p w14:paraId="0B8628E7" w14:textId="77777777" w:rsidR="00840774" w:rsidRPr="00EC74BA" w:rsidRDefault="00272A3E" w:rsidP="00272A3E">
      <w:pPr>
        <w:pStyle w:val="Lgende"/>
        <w:rPr>
          <w:b w:val="0"/>
        </w:rPr>
      </w:pPr>
      <w:bookmarkStart w:id="108"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108"/>
      <w:r>
        <w:t xml:space="preserve">. </w:t>
      </w:r>
      <w:r w:rsidR="00420B50">
        <w:rPr>
          <w:b w:val="0"/>
        </w:rPr>
        <w:t>qMT t</w:t>
      </w:r>
      <w:r w:rsidR="00840774" w:rsidRPr="00840774">
        <w:rPr>
          <w:b w:val="0"/>
        </w:rPr>
        <w:t>issue parameters</w:t>
      </w:r>
      <w:r w:rsidR="00EC74BA">
        <w:rPr>
          <w:b w:val="0"/>
        </w:rPr>
        <w:t xml:space="preserve"> used </w:t>
      </w:r>
      <w:r w:rsidR="0082024E">
        <w:rPr>
          <w:b w:val="0"/>
        </w:rPr>
        <w:t>to simulate</w:t>
      </w:r>
      <w:r w:rsidR="00EC74BA">
        <w:rPr>
          <w:b w:val="0"/>
        </w:rPr>
        <w:t xml:space="preserve"> white matter and grey matter</w:t>
      </w:r>
      <w:r w:rsidR="0082024E">
        <w:rPr>
          <w:b w:val="0"/>
        </w:rPr>
        <w:t xml:space="preserve"> tissue values in the Monte Carlo simulations</w:t>
      </w:r>
      <w:r w:rsidR="00EC74BA">
        <w:rPr>
          <w:b w:val="0"/>
        </w:rPr>
        <w:t xml:space="preserve">. The parameter definitions are: F </w:t>
      </w:r>
      <w:r w:rsidR="00EC74BA">
        <w:rPr>
          <w:b w:val="0"/>
        </w:rPr>
        <w:softHyphen/>
        <w:t xml:space="preserve"> pool-size ratio, </w:t>
      </w:r>
      <w:proofErr w:type="spellStart"/>
      <w:proofErr w:type="gramStart"/>
      <w:r w:rsidR="00EC74BA">
        <w:rPr>
          <w:b w:val="0"/>
        </w:rPr>
        <w:t>k</w:t>
      </w:r>
      <w:r w:rsidR="00EC74BA">
        <w:rPr>
          <w:b w:val="0"/>
          <w:vertAlign w:val="subscript"/>
        </w:rPr>
        <w:t>f</w:t>
      </w:r>
      <w:proofErr w:type="spellEnd"/>
      <w:r w:rsidR="00EC74BA">
        <w:rPr>
          <w:b w:val="0"/>
          <w:vertAlign w:val="subscript"/>
        </w:rPr>
        <w:t xml:space="preserve"> </w:t>
      </w:r>
      <w:r w:rsidR="00EC74BA">
        <w:rPr>
          <w:b w:val="0"/>
        </w:rPr>
        <w:t xml:space="preserve"> –</w:t>
      </w:r>
      <w:proofErr w:type="gramEnd"/>
      <w:r w:rsidR="00EC74BA">
        <w:rPr>
          <w:b w:val="0"/>
        </w:rPr>
        <w:t xml:space="preserve">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w:t>
      </w:r>
      <w:proofErr w:type="spellStart"/>
      <w:r w:rsidR="00EC74BA">
        <w:rPr>
          <w:b w:val="0"/>
        </w:rPr>
        <w:t>qMT</w:t>
      </w:r>
      <w:proofErr w:type="spellEnd"/>
      <w:r w:rsidR="00EC74BA">
        <w:rPr>
          <w:b w:val="0"/>
        </w:rPr>
        <w:t xml:space="preserve"> are F, </w:t>
      </w:r>
      <w:proofErr w:type="spellStart"/>
      <w:r w:rsidR="00EC74BA">
        <w:rPr>
          <w:b w:val="0"/>
        </w:rPr>
        <w:t>k</w:t>
      </w:r>
      <w:r w:rsidR="00EC74BA">
        <w:rPr>
          <w:b w:val="0"/>
          <w:vertAlign w:val="subscript"/>
        </w:rPr>
        <w:t>f</w:t>
      </w:r>
      <w:proofErr w:type="spellEnd"/>
      <w:r w:rsidR="00EC74BA">
        <w:rPr>
          <w:b w:val="0"/>
        </w:rPr>
        <w:t>, T</w:t>
      </w:r>
      <w:proofErr w:type="gramStart"/>
      <w:r w:rsidR="00EC74BA">
        <w:rPr>
          <w:b w:val="0"/>
          <w:vertAlign w:val="subscript"/>
        </w:rPr>
        <w:t>2,f</w:t>
      </w:r>
      <w:proofErr w:type="gramEnd"/>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1ECD4309" w14:textId="77777777" w:rsidTr="00227E41">
        <w:trPr>
          <w:trHeight w:val="211"/>
          <w:jc w:val="center"/>
        </w:trPr>
        <w:tc>
          <w:tcPr>
            <w:tcW w:w="0" w:type="auto"/>
            <w:tcBorders>
              <w:top w:val="single" w:sz="18" w:space="0" w:color="auto"/>
              <w:bottom w:val="single" w:sz="18" w:space="0" w:color="auto"/>
            </w:tcBorders>
          </w:tcPr>
          <w:p w14:paraId="34DBEB4D" w14:textId="77777777" w:rsidR="00840774" w:rsidRDefault="00840774" w:rsidP="003E16DE">
            <w:pPr>
              <w:spacing w:line="240" w:lineRule="auto"/>
            </w:pPr>
            <w:r>
              <w:t>Parameter</w:t>
            </w:r>
          </w:p>
        </w:tc>
        <w:tc>
          <w:tcPr>
            <w:tcW w:w="0" w:type="auto"/>
            <w:tcBorders>
              <w:top w:val="single" w:sz="18" w:space="0" w:color="auto"/>
              <w:bottom w:val="single" w:sz="18" w:space="0" w:color="auto"/>
            </w:tcBorders>
          </w:tcPr>
          <w:p w14:paraId="73DECA74" w14:textId="77777777"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4509AA0B" w14:textId="77777777" w:rsidR="00840774" w:rsidRDefault="00840774" w:rsidP="003E16DE">
            <w:pPr>
              <w:spacing w:line="240" w:lineRule="auto"/>
              <w:jc w:val="center"/>
            </w:pPr>
            <w:r>
              <w:t>Grey Matter</w:t>
            </w:r>
          </w:p>
        </w:tc>
      </w:tr>
      <w:tr w:rsidR="003E16DE" w14:paraId="7B319E4F" w14:textId="77777777" w:rsidTr="00227E41">
        <w:trPr>
          <w:trHeight w:val="213"/>
          <w:jc w:val="center"/>
        </w:trPr>
        <w:tc>
          <w:tcPr>
            <w:tcW w:w="0" w:type="auto"/>
            <w:tcBorders>
              <w:top w:val="single" w:sz="18" w:space="0" w:color="auto"/>
            </w:tcBorders>
          </w:tcPr>
          <w:p w14:paraId="43917E58" w14:textId="77777777" w:rsidR="00840774" w:rsidRDefault="00840774" w:rsidP="003E16DE">
            <w:pPr>
              <w:spacing w:line="240" w:lineRule="auto"/>
            </w:pPr>
            <w:r>
              <w:t>F</w:t>
            </w:r>
          </w:p>
        </w:tc>
        <w:tc>
          <w:tcPr>
            <w:tcW w:w="0" w:type="auto"/>
            <w:tcBorders>
              <w:top w:val="single" w:sz="18" w:space="0" w:color="auto"/>
            </w:tcBorders>
          </w:tcPr>
          <w:p w14:paraId="3FA8DA26" w14:textId="77777777" w:rsidR="00840774" w:rsidRDefault="00840774" w:rsidP="003E16DE">
            <w:pPr>
              <w:spacing w:line="240" w:lineRule="auto"/>
              <w:jc w:val="center"/>
            </w:pPr>
            <w:r>
              <w:t>0.15</w:t>
            </w:r>
            <w:r w:rsidR="003E16DE">
              <w:t xml:space="preserve"> </w:t>
            </w:r>
            <w:proofErr w:type="spellStart"/>
            <w:r w:rsidR="003E16DE">
              <w:t>n.u</w:t>
            </w:r>
            <w:proofErr w:type="spellEnd"/>
            <w:r w:rsidR="003E16DE">
              <w:t>.</w:t>
            </w:r>
          </w:p>
        </w:tc>
        <w:tc>
          <w:tcPr>
            <w:tcW w:w="0" w:type="auto"/>
            <w:tcBorders>
              <w:top w:val="single" w:sz="18" w:space="0" w:color="auto"/>
            </w:tcBorders>
          </w:tcPr>
          <w:p w14:paraId="4BC5B806" w14:textId="77777777" w:rsidR="00840774" w:rsidRDefault="00840774" w:rsidP="003E16DE">
            <w:pPr>
              <w:spacing w:line="240" w:lineRule="auto"/>
              <w:jc w:val="center"/>
            </w:pPr>
            <w:r>
              <w:t>0.</w:t>
            </w:r>
            <w:r w:rsidR="003E16DE">
              <w:t>0</w:t>
            </w:r>
            <w:r>
              <w:t>75</w:t>
            </w:r>
            <w:r w:rsidR="003E16DE">
              <w:t xml:space="preserve"> </w:t>
            </w:r>
            <w:proofErr w:type="spellStart"/>
            <w:r w:rsidR="003E16DE">
              <w:t>n.u</w:t>
            </w:r>
            <w:proofErr w:type="spellEnd"/>
            <w:r w:rsidR="003E16DE">
              <w:t>.</w:t>
            </w:r>
          </w:p>
        </w:tc>
      </w:tr>
      <w:tr w:rsidR="003E16DE" w14:paraId="2C6EEC8F" w14:textId="77777777" w:rsidTr="00227E41">
        <w:trPr>
          <w:trHeight w:val="211"/>
          <w:jc w:val="center"/>
        </w:trPr>
        <w:tc>
          <w:tcPr>
            <w:tcW w:w="0" w:type="auto"/>
          </w:tcPr>
          <w:p w14:paraId="39933EA0" w14:textId="77777777" w:rsidR="003E16DE" w:rsidRPr="00840774" w:rsidRDefault="003E16DE" w:rsidP="003E16DE">
            <w:pPr>
              <w:spacing w:line="240" w:lineRule="auto"/>
            </w:pPr>
            <w:proofErr w:type="spellStart"/>
            <w:r>
              <w:t>k</w:t>
            </w:r>
            <w:r>
              <w:rPr>
                <w:vertAlign w:val="subscript"/>
              </w:rPr>
              <w:t>f</w:t>
            </w:r>
            <w:proofErr w:type="spellEnd"/>
          </w:p>
        </w:tc>
        <w:tc>
          <w:tcPr>
            <w:tcW w:w="0" w:type="auto"/>
          </w:tcPr>
          <w:p w14:paraId="60D658C3" w14:textId="77777777"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1A182C79" w14:textId="77777777" w:rsidR="003E16DE" w:rsidRDefault="003E16DE" w:rsidP="003E16DE">
            <w:pPr>
              <w:spacing w:line="240" w:lineRule="auto"/>
              <w:jc w:val="center"/>
            </w:pPr>
            <w:r>
              <w:t>2.5 s</w:t>
            </w:r>
            <w:r>
              <w:rPr>
                <w:vertAlign w:val="superscript"/>
              </w:rPr>
              <w:t>-1</w:t>
            </w:r>
          </w:p>
        </w:tc>
      </w:tr>
      <w:tr w:rsidR="003E16DE" w14:paraId="29E17EE6" w14:textId="77777777" w:rsidTr="00227E41">
        <w:trPr>
          <w:trHeight w:val="211"/>
          <w:jc w:val="center"/>
        </w:trPr>
        <w:tc>
          <w:tcPr>
            <w:tcW w:w="0" w:type="auto"/>
          </w:tcPr>
          <w:p w14:paraId="3675F22E" w14:textId="77777777" w:rsidR="003E16DE" w:rsidRPr="00840774" w:rsidRDefault="003E16DE" w:rsidP="003E16DE">
            <w:pPr>
              <w:spacing w:line="240" w:lineRule="auto"/>
            </w:pPr>
            <w:r>
              <w:t>T</w:t>
            </w:r>
            <w:proofErr w:type="gramStart"/>
            <w:r>
              <w:rPr>
                <w:vertAlign w:val="subscript"/>
              </w:rPr>
              <w:t>1,f</w:t>
            </w:r>
            <w:proofErr w:type="gramEnd"/>
          </w:p>
        </w:tc>
        <w:tc>
          <w:tcPr>
            <w:tcW w:w="0" w:type="auto"/>
          </w:tcPr>
          <w:p w14:paraId="65D8AC72" w14:textId="77777777" w:rsidR="003E16DE" w:rsidRPr="003E16DE" w:rsidRDefault="003E16DE" w:rsidP="003E16DE">
            <w:pPr>
              <w:spacing w:line="240" w:lineRule="auto"/>
              <w:jc w:val="center"/>
              <w:rPr>
                <w:vertAlign w:val="superscript"/>
              </w:rPr>
            </w:pPr>
            <w:r>
              <w:t>0.9 s</w:t>
            </w:r>
          </w:p>
        </w:tc>
        <w:tc>
          <w:tcPr>
            <w:tcW w:w="0" w:type="auto"/>
          </w:tcPr>
          <w:p w14:paraId="445C742B" w14:textId="77777777" w:rsidR="003E16DE" w:rsidRDefault="003E16DE" w:rsidP="003E16DE">
            <w:pPr>
              <w:spacing w:line="240" w:lineRule="auto"/>
              <w:jc w:val="center"/>
            </w:pPr>
            <w:r>
              <w:t>1.3 s</w:t>
            </w:r>
          </w:p>
        </w:tc>
      </w:tr>
      <w:tr w:rsidR="003E16DE" w14:paraId="1466160D" w14:textId="77777777" w:rsidTr="00227E41">
        <w:trPr>
          <w:trHeight w:val="213"/>
          <w:jc w:val="center"/>
        </w:trPr>
        <w:tc>
          <w:tcPr>
            <w:tcW w:w="0" w:type="auto"/>
          </w:tcPr>
          <w:p w14:paraId="4ACDF8E6" w14:textId="77777777" w:rsidR="003E16DE" w:rsidRPr="00840774" w:rsidRDefault="003E16DE" w:rsidP="003E16DE">
            <w:pPr>
              <w:spacing w:line="240" w:lineRule="auto"/>
            </w:pPr>
            <w:r>
              <w:t>T</w:t>
            </w:r>
            <w:proofErr w:type="gramStart"/>
            <w:r>
              <w:rPr>
                <w:vertAlign w:val="subscript"/>
              </w:rPr>
              <w:t>1,r</w:t>
            </w:r>
            <w:proofErr w:type="gramEnd"/>
          </w:p>
        </w:tc>
        <w:tc>
          <w:tcPr>
            <w:tcW w:w="0" w:type="auto"/>
          </w:tcPr>
          <w:p w14:paraId="5AD263FF" w14:textId="77777777" w:rsidR="003E16DE" w:rsidRPr="003E16DE" w:rsidRDefault="003E16DE" w:rsidP="003E16DE">
            <w:pPr>
              <w:spacing w:line="240" w:lineRule="auto"/>
              <w:jc w:val="center"/>
              <w:rPr>
                <w:vertAlign w:val="superscript"/>
              </w:rPr>
            </w:pPr>
            <w:r>
              <w:t>1.0 s</w:t>
            </w:r>
          </w:p>
        </w:tc>
        <w:tc>
          <w:tcPr>
            <w:tcW w:w="0" w:type="auto"/>
          </w:tcPr>
          <w:p w14:paraId="545322AC" w14:textId="77777777" w:rsidR="003E16DE" w:rsidRDefault="003E16DE" w:rsidP="003E16DE">
            <w:pPr>
              <w:spacing w:line="240" w:lineRule="auto"/>
              <w:jc w:val="center"/>
            </w:pPr>
            <w:r>
              <w:t>1.0 s</w:t>
            </w:r>
          </w:p>
        </w:tc>
      </w:tr>
      <w:tr w:rsidR="003E16DE" w14:paraId="1FA457FD" w14:textId="77777777" w:rsidTr="00227E41">
        <w:trPr>
          <w:trHeight w:val="211"/>
          <w:jc w:val="center"/>
        </w:trPr>
        <w:tc>
          <w:tcPr>
            <w:tcW w:w="0" w:type="auto"/>
          </w:tcPr>
          <w:p w14:paraId="2B68A3FA" w14:textId="77777777" w:rsidR="003E16DE" w:rsidRPr="00840774" w:rsidRDefault="003E16DE" w:rsidP="003E16DE">
            <w:pPr>
              <w:spacing w:line="240" w:lineRule="auto"/>
              <w:rPr>
                <w:vertAlign w:val="subscript"/>
              </w:rPr>
            </w:pPr>
            <w:r>
              <w:t>T</w:t>
            </w:r>
            <w:proofErr w:type="gramStart"/>
            <w:r>
              <w:rPr>
                <w:vertAlign w:val="subscript"/>
              </w:rPr>
              <w:t>2,f</w:t>
            </w:r>
            <w:proofErr w:type="gramEnd"/>
          </w:p>
        </w:tc>
        <w:tc>
          <w:tcPr>
            <w:tcW w:w="0" w:type="auto"/>
          </w:tcPr>
          <w:p w14:paraId="68676A96" w14:textId="77777777" w:rsidR="003E16DE" w:rsidRDefault="003E16DE" w:rsidP="003E16DE">
            <w:pPr>
              <w:spacing w:line="240" w:lineRule="auto"/>
              <w:jc w:val="center"/>
            </w:pPr>
            <w:r>
              <w:t xml:space="preserve">30 </w:t>
            </w:r>
            <w:proofErr w:type="spellStart"/>
            <w:r>
              <w:t>ms</w:t>
            </w:r>
            <w:proofErr w:type="spellEnd"/>
          </w:p>
        </w:tc>
        <w:tc>
          <w:tcPr>
            <w:tcW w:w="0" w:type="auto"/>
          </w:tcPr>
          <w:p w14:paraId="6270E23E" w14:textId="77777777" w:rsidR="003E16DE" w:rsidRDefault="003E16DE" w:rsidP="003E16DE">
            <w:pPr>
              <w:spacing w:line="240" w:lineRule="auto"/>
              <w:jc w:val="center"/>
            </w:pPr>
            <w:r>
              <w:t xml:space="preserve">55 </w:t>
            </w:r>
            <w:proofErr w:type="spellStart"/>
            <w:r>
              <w:t>ms</w:t>
            </w:r>
            <w:proofErr w:type="spellEnd"/>
          </w:p>
        </w:tc>
      </w:tr>
      <w:tr w:rsidR="003E16DE" w14:paraId="17853BB2" w14:textId="77777777" w:rsidTr="00227E41">
        <w:trPr>
          <w:trHeight w:val="66"/>
          <w:jc w:val="center"/>
        </w:trPr>
        <w:tc>
          <w:tcPr>
            <w:tcW w:w="0" w:type="auto"/>
            <w:tcBorders>
              <w:bottom w:val="single" w:sz="18" w:space="0" w:color="auto"/>
            </w:tcBorders>
          </w:tcPr>
          <w:p w14:paraId="7ED05B39" w14:textId="77777777" w:rsidR="003E16DE" w:rsidRPr="00840774" w:rsidRDefault="003E16DE" w:rsidP="003E16DE">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1A48A381" w14:textId="77777777" w:rsidR="003E16DE" w:rsidRDefault="003E16DE" w:rsidP="003E16DE">
            <w:pPr>
              <w:spacing w:line="240" w:lineRule="auto"/>
              <w:jc w:val="center"/>
            </w:pPr>
            <w:r>
              <w:t xml:space="preserve">12 </w:t>
            </w:r>
            <w:proofErr w:type="spellStart"/>
            <w:r>
              <w:t>μs</w:t>
            </w:r>
            <w:proofErr w:type="spellEnd"/>
          </w:p>
        </w:tc>
        <w:tc>
          <w:tcPr>
            <w:tcW w:w="0" w:type="auto"/>
            <w:tcBorders>
              <w:bottom w:val="single" w:sz="18" w:space="0" w:color="auto"/>
            </w:tcBorders>
          </w:tcPr>
          <w:p w14:paraId="6FB540D6" w14:textId="77777777" w:rsidR="003E16DE" w:rsidRDefault="003E16DE" w:rsidP="003E16DE">
            <w:pPr>
              <w:spacing w:line="240" w:lineRule="auto"/>
              <w:jc w:val="center"/>
            </w:pPr>
            <w:r>
              <w:t xml:space="preserve">11 </w:t>
            </w:r>
            <w:proofErr w:type="spellStart"/>
            <w:r>
              <w:t>μs</w:t>
            </w:r>
            <w:proofErr w:type="spellEnd"/>
          </w:p>
        </w:tc>
      </w:tr>
    </w:tbl>
    <w:p w14:paraId="6D4FC925" w14:textId="77777777" w:rsidR="00840774" w:rsidRPr="00840774" w:rsidRDefault="00840774" w:rsidP="00840774">
      <w:pPr>
        <w:rPr>
          <w:lang w:eastAsia="en-CA"/>
        </w:rPr>
      </w:pPr>
    </w:p>
    <w:p w14:paraId="28E47419" w14:textId="77777777" w:rsidR="00840774" w:rsidRDefault="00840774">
      <w:pPr>
        <w:spacing w:after="0" w:line="240" w:lineRule="auto"/>
        <w:jc w:val="left"/>
        <w:rPr>
          <w:rFonts w:eastAsia="Times New Roman"/>
          <w:b/>
          <w:bCs/>
          <w:lang w:eastAsia="en-CA"/>
        </w:rPr>
      </w:pPr>
      <w:r>
        <w:br w:type="page"/>
      </w:r>
    </w:p>
    <w:p w14:paraId="5F46AD09" w14:textId="77777777" w:rsidR="00272A3E" w:rsidRPr="00B14D48" w:rsidRDefault="00840774" w:rsidP="00840774">
      <w:pPr>
        <w:pStyle w:val="Lgende"/>
      </w:pPr>
      <w:bookmarkStart w:id="109"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109"/>
      <w:r>
        <w:t xml:space="preserve">. </w:t>
      </w:r>
      <w:r w:rsidR="00272A3E">
        <w:rPr>
          <w:b w:val="0"/>
        </w:rPr>
        <w:t>qMT protocols</w:t>
      </w:r>
      <w:r w:rsidR="00635797">
        <w:rPr>
          <w:b w:val="0"/>
        </w:rPr>
        <w:t xml:space="preserve"> </w:t>
      </w:r>
      <w:r w:rsidR="00780082">
        <w:rPr>
          <w:b w:val="0"/>
        </w:rPr>
        <w:t>used</w:t>
      </w:r>
      <w:r w:rsidR="00635797">
        <w:rPr>
          <w:b w:val="0"/>
        </w:rPr>
        <w:t xml:space="preserve">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proofErr w:type="spellStart"/>
      <w:r w:rsidR="00B14D48" w:rsidRPr="00B14D48">
        <w:rPr>
          <w:b w:val="0"/>
        </w:rPr>
        <w:t>CRLB</w:t>
      </w:r>
      <w:r w:rsidR="00B14D48" w:rsidRPr="00B14D48">
        <w:rPr>
          <w:b w:val="0"/>
          <w:vertAlign w:val="subscript"/>
        </w:rPr>
        <w:t>λ</w:t>
      </w:r>
      <w:proofErr w:type="spellEnd"/>
      <w:r w:rsidR="00B14D48" w:rsidRPr="00B14D48">
        <w:rPr>
          <w:b w:val="0"/>
          <w:vertAlign w:val="subscript"/>
        </w:rPr>
        <w:t>=0.5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644EC353" w14:textId="77777777" w:rsidTr="00227E41">
        <w:trPr>
          <w:trHeight w:val="346"/>
        </w:trPr>
        <w:tc>
          <w:tcPr>
            <w:tcW w:w="462" w:type="pct"/>
          </w:tcPr>
          <w:p w14:paraId="356916D3" w14:textId="77777777"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1B9D6D5A" w14:textId="77777777"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0178E13A" w14:textId="77777777"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15652525" w14:textId="77777777" w:rsidR="00270DF4" w:rsidRDefault="00270DF4" w:rsidP="00270DF4">
            <w:pPr>
              <w:spacing w:after="0" w:line="240" w:lineRule="auto"/>
              <w:jc w:val="center"/>
            </w:pPr>
            <w:proofErr w:type="spellStart"/>
            <w:r>
              <w:t>CRLB</w:t>
            </w:r>
            <w:r w:rsidR="00B14D48" w:rsidRPr="00B14D48">
              <w:rPr>
                <w:vertAlign w:val="subscript"/>
              </w:rPr>
              <w:t>λ</w:t>
            </w:r>
            <w:proofErr w:type="spellEnd"/>
            <w:r w:rsidR="00B14D48" w:rsidRPr="00B14D48">
              <w:rPr>
                <w:vertAlign w:val="subscript"/>
              </w:rPr>
              <w:t>=</w:t>
            </w:r>
            <w:r w:rsidRPr="00B14D48">
              <w:rPr>
                <w:vertAlign w:val="subscript"/>
              </w:rPr>
              <w:t>0</w:t>
            </w:r>
            <w:r w:rsidRPr="00270DF4">
              <w:rPr>
                <w:vertAlign w:val="subscript"/>
              </w:rPr>
              <w:t>.5</w:t>
            </w:r>
          </w:p>
        </w:tc>
      </w:tr>
      <w:tr w:rsidR="00BE5360" w14:paraId="6422C7AD" w14:textId="77777777" w:rsidTr="00227E41">
        <w:trPr>
          <w:trHeight w:val="364"/>
        </w:trPr>
        <w:tc>
          <w:tcPr>
            <w:tcW w:w="462" w:type="pct"/>
          </w:tcPr>
          <w:p w14:paraId="3CA8260D" w14:textId="77777777" w:rsidR="00270DF4" w:rsidRDefault="00270DF4" w:rsidP="00270DF4">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19C88942" w14:textId="77777777"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3D4655DC" w14:textId="77777777"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E58AB31" w14:textId="77777777"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3AAC6193" w14:textId="77777777"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2281807" w14:textId="7777777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2E6CEE" w14:textId="77777777"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2B15BCA2" w14:textId="77777777"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7BF258FB" w14:textId="7777777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B4C95FD" w14:textId="77777777" w:rsidR="00270DF4" w:rsidRDefault="00270DF4" w:rsidP="00270DF4">
            <w:pPr>
              <w:spacing w:after="0" w:line="240" w:lineRule="auto"/>
              <w:jc w:val="center"/>
            </w:pPr>
            <w:r>
              <w:t>Δ (Hz)</w:t>
            </w:r>
          </w:p>
        </w:tc>
      </w:tr>
      <w:tr w:rsidR="00BE5360" w14:paraId="3BB7002E" w14:textId="77777777" w:rsidTr="00BE5360">
        <w:trPr>
          <w:trHeight w:val="346"/>
        </w:trPr>
        <w:tc>
          <w:tcPr>
            <w:tcW w:w="462" w:type="pct"/>
          </w:tcPr>
          <w:p w14:paraId="25531D9A" w14:textId="77777777" w:rsidR="00191D4A" w:rsidRDefault="00191D4A" w:rsidP="00270DF4">
            <w:pPr>
              <w:spacing w:after="0" w:line="240" w:lineRule="auto"/>
              <w:jc w:val="left"/>
            </w:pPr>
            <w:r>
              <w:t>1</w:t>
            </w:r>
          </w:p>
        </w:tc>
        <w:tc>
          <w:tcPr>
            <w:tcW w:w="550" w:type="pct"/>
            <w:vMerge w:val="restart"/>
            <w:tcBorders>
              <w:top w:val="single" w:sz="12" w:space="0" w:color="auto"/>
            </w:tcBorders>
          </w:tcPr>
          <w:p w14:paraId="00A36A0D" w14:textId="77777777" w:rsidR="00191D4A" w:rsidRDefault="00191D4A" w:rsidP="00270DF4">
            <w:pPr>
              <w:spacing w:after="0" w:line="240" w:lineRule="auto"/>
              <w:jc w:val="center"/>
            </w:pPr>
          </w:p>
          <w:p w14:paraId="182824AE" w14:textId="77777777" w:rsidR="00191D4A" w:rsidRDefault="00191D4A" w:rsidP="00270DF4">
            <w:pPr>
              <w:spacing w:after="0" w:line="240" w:lineRule="auto"/>
              <w:jc w:val="center"/>
            </w:pPr>
          </w:p>
          <w:p w14:paraId="5713E447" w14:textId="77777777" w:rsidR="00191D4A" w:rsidRDefault="00191D4A" w:rsidP="00270DF4">
            <w:pPr>
              <w:spacing w:after="0" w:line="240" w:lineRule="auto"/>
              <w:jc w:val="center"/>
            </w:pPr>
          </w:p>
          <w:p w14:paraId="31295E8F" w14:textId="77777777" w:rsidR="00191D4A" w:rsidRDefault="00191D4A" w:rsidP="00270DF4">
            <w:pPr>
              <w:spacing w:after="0" w:line="240" w:lineRule="auto"/>
              <w:jc w:val="center"/>
            </w:pPr>
          </w:p>
          <w:p w14:paraId="1B1D5F2E" w14:textId="77777777" w:rsidR="00191D4A" w:rsidRDefault="00191D4A" w:rsidP="00270DF4">
            <w:pPr>
              <w:spacing w:after="0" w:line="240" w:lineRule="auto"/>
              <w:jc w:val="center"/>
            </w:pPr>
          </w:p>
          <w:p w14:paraId="50D92946" w14:textId="77777777" w:rsidR="00BE5360" w:rsidRDefault="00BE5360" w:rsidP="00270DF4">
            <w:pPr>
              <w:spacing w:after="0" w:line="240" w:lineRule="auto"/>
              <w:jc w:val="center"/>
            </w:pPr>
          </w:p>
          <w:p w14:paraId="361139CC" w14:textId="77777777" w:rsidR="00191D4A" w:rsidRDefault="00191D4A" w:rsidP="00270DF4">
            <w:pPr>
              <w:spacing w:after="0" w:line="240" w:lineRule="auto"/>
              <w:jc w:val="center"/>
            </w:pPr>
            <w:r>
              <w:t>25ms/7°</w:t>
            </w:r>
          </w:p>
        </w:tc>
        <w:tc>
          <w:tcPr>
            <w:tcW w:w="363" w:type="pct"/>
            <w:vMerge w:val="restart"/>
            <w:tcBorders>
              <w:top w:val="single" w:sz="12" w:space="0" w:color="auto"/>
            </w:tcBorders>
          </w:tcPr>
          <w:p w14:paraId="4DE31901" w14:textId="77777777" w:rsidR="00191D4A" w:rsidRDefault="00191D4A" w:rsidP="00270DF4">
            <w:pPr>
              <w:spacing w:after="0" w:line="240" w:lineRule="auto"/>
              <w:jc w:val="center"/>
            </w:pPr>
          </w:p>
          <w:p w14:paraId="1C4329A9" w14:textId="77777777" w:rsidR="00191D4A" w:rsidRDefault="00191D4A" w:rsidP="00270DF4">
            <w:pPr>
              <w:spacing w:after="0" w:line="240" w:lineRule="auto"/>
              <w:jc w:val="center"/>
            </w:pPr>
          </w:p>
          <w:p w14:paraId="57A1FA41" w14:textId="77777777" w:rsidR="00BE5360" w:rsidRPr="00BE5360" w:rsidRDefault="00BE5360" w:rsidP="00270DF4">
            <w:pPr>
              <w:spacing w:after="0" w:line="240" w:lineRule="auto"/>
              <w:jc w:val="center"/>
              <w:rPr>
                <w:sz w:val="14"/>
                <w:szCs w:val="14"/>
              </w:rPr>
            </w:pPr>
          </w:p>
          <w:p w14:paraId="7C0A82DA" w14:textId="77777777" w:rsidR="00191D4A" w:rsidRDefault="00191D4A" w:rsidP="00270DF4">
            <w:pPr>
              <w:spacing w:after="0" w:line="240" w:lineRule="auto"/>
              <w:jc w:val="center"/>
            </w:pPr>
            <w:r>
              <w:t>142°</w:t>
            </w:r>
          </w:p>
        </w:tc>
        <w:tc>
          <w:tcPr>
            <w:tcW w:w="570" w:type="pct"/>
            <w:tcBorders>
              <w:top w:val="single" w:sz="12" w:space="0" w:color="auto"/>
            </w:tcBorders>
          </w:tcPr>
          <w:p w14:paraId="3A4ACCF9" w14:textId="77777777" w:rsidR="00191D4A" w:rsidRDefault="009D118F" w:rsidP="00270DF4">
            <w:pPr>
              <w:spacing w:after="0" w:line="240" w:lineRule="auto"/>
              <w:jc w:val="center"/>
            </w:pPr>
            <w:r>
              <w:t>432.9</w:t>
            </w:r>
          </w:p>
        </w:tc>
        <w:tc>
          <w:tcPr>
            <w:tcW w:w="550" w:type="pct"/>
            <w:vMerge w:val="restart"/>
            <w:tcBorders>
              <w:top w:val="single" w:sz="12" w:space="0" w:color="auto"/>
            </w:tcBorders>
          </w:tcPr>
          <w:p w14:paraId="62A635F6" w14:textId="77777777" w:rsidR="00191D4A" w:rsidRDefault="00191D4A" w:rsidP="00270DF4">
            <w:pPr>
              <w:spacing w:after="0" w:line="240" w:lineRule="auto"/>
              <w:jc w:val="center"/>
            </w:pPr>
          </w:p>
          <w:p w14:paraId="1D70FF7A" w14:textId="77777777" w:rsidR="00191D4A" w:rsidRDefault="00191D4A" w:rsidP="00270DF4">
            <w:pPr>
              <w:spacing w:after="0" w:line="240" w:lineRule="auto"/>
              <w:jc w:val="center"/>
            </w:pPr>
          </w:p>
          <w:p w14:paraId="1305AE62" w14:textId="77777777" w:rsidR="00191D4A" w:rsidRDefault="00191D4A" w:rsidP="00270DF4">
            <w:pPr>
              <w:spacing w:after="0" w:line="240" w:lineRule="auto"/>
              <w:jc w:val="center"/>
            </w:pPr>
          </w:p>
          <w:p w14:paraId="5BFFAEE1" w14:textId="77777777" w:rsidR="00191D4A" w:rsidRDefault="00191D4A" w:rsidP="00270DF4">
            <w:pPr>
              <w:spacing w:after="0" w:line="240" w:lineRule="auto"/>
              <w:jc w:val="center"/>
            </w:pPr>
          </w:p>
          <w:p w14:paraId="7AE4E04D" w14:textId="77777777" w:rsidR="00191D4A" w:rsidRDefault="00191D4A" w:rsidP="00270DF4">
            <w:pPr>
              <w:spacing w:after="0" w:line="240" w:lineRule="auto"/>
              <w:jc w:val="center"/>
            </w:pPr>
          </w:p>
          <w:p w14:paraId="397DDFC3" w14:textId="77777777" w:rsidR="00BE5360" w:rsidRDefault="00BE5360" w:rsidP="00270DF4">
            <w:pPr>
              <w:spacing w:after="0" w:line="240" w:lineRule="auto"/>
              <w:jc w:val="center"/>
            </w:pPr>
          </w:p>
          <w:p w14:paraId="2CFE03FF" w14:textId="77777777" w:rsidR="00191D4A" w:rsidRDefault="00191D4A" w:rsidP="00270DF4">
            <w:pPr>
              <w:spacing w:after="0" w:line="240" w:lineRule="auto"/>
              <w:jc w:val="center"/>
            </w:pPr>
            <w:r>
              <w:t>25ms/7°</w:t>
            </w:r>
          </w:p>
        </w:tc>
        <w:tc>
          <w:tcPr>
            <w:tcW w:w="408" w:type="pct"/>
            <w:tcBorders>
              <w:top w:val="single" w:sz="12" w:space="0" w:color="auto"/>
            </w:tcBorders>
          </w:tcPr>
          <w:p w14:paraId="27EC2468" w14:textId="77777777" w:rsidR="00191D4A" w:rsidRDefault="00DF0B58" w:rsidP="00270DF4">
            <w:pPr>
              <w:spacing w:after="0" w:line="240" w:lineRule="auto"/>
              <w:jc w:val="center"/>
            </w:pPr>
            <w:r>
              <w:t>200.0</w:t>
            </w:r>
          </w:p>
        </w:tc>
        <w:tc>
          <w:tcPr>
            <w:tcW w:w="570" w:type="pct"/>
            <w:tcBorders>
              <w:top w:val="single" w:sz="12" w:space="0" w:color="auto"/>
            </w:tcBorders>
          </w:tcPr>
          <w:p w14:paraId="293D6A4C" w14:textId="77777777" w:rsidR="00191D4A" w:rsidRDefault="00DF0B58" w:rsidP="00270DF4">
            <w:pPr>
              <w:spacing w:after="0" w:line="240" w:lineRule="auto"/>
              <w:jc w:val="center"/>
            </w:pPr>
            <w:r>
              <w:t>300.0</w:t>
            </w:r>
          </w:p>
        </w:tc>
        <w:tc>
          <w:tcPr>
            <w:tcW w:w="550" w:type="pct"/>
            <w:vMerge w:val="restart"/>
            <w:tcBorders>
              <w:top w:val="single" w:sz="12" w:space="0" w:color="auto"/>
            </w:tcBorders>
          </w:tcPr>
          <w:p w14:paraId="3423A826" w14:textId="77777777" w:rsidR="00191D4A" w:rsidRDefault="00191D4A" w:rsidP="00270DF4">
            <w:pPr>
              <w:spacing w:after="0" w:line="240" w:lineRule="auto"/>
              <w:jc w:val="center"/>
            </w:pPr>
          </w:p>
          <w:p w14:paraId="56F678AB" w14:textId="77777777" w:rsidR="00191D4A" w:rsidRDefault="00191D4A" w:rsidP="00270DF4">
            <w:pPr>
              <w:spacing w:after="0" w:line="240" w:lineRule="auto"/>
              <w:jc w:val="center"/>
            </w:pPr>
          </w:p>
          <w:p w14:paraId="4880212C" w14:textId="77777777" w:rsidR="00191D4A" w:rsidRDefault="00191D4A" w:rsidP="00270DF4">
            <w:pPr>
              <w:spacing w:after="0" w:line="240" w:lineRule="auto"/>
              <w:jc w:val="center"/>
            </w:pPr>
          </w:p>
          <w:p w14:paraId="768561C8" w14:textId="77777777" w:rsidR="00191D4A" w:rsidRDefault="00191D4A" w:rsidP="00270DF4">
            <w:pPr>
              <w:spacing w:after="0" w:line="240" w:lineRule="auto"/>
              <w:jc w:val="center"/>
            </w:pPr>
          </w:p>
          <w:p w14:paraId="76053CD3" w14:textId="77777777" w:rsidR="00191D4A" w:rsidRDefault="00191D4A" w:rsidP="00270DF4">
            <w:pPr>
              <w:spacing w:after="0" w:line="240" w:lineRule="auto"/>
              <w:jc w:val="center"/>
            </w:pPr>
          </w:p>
          <w:p w14:paraId="41FB5E91" w14:textId="77777777" w:rsidR="00BE5360" w:rsidRDefault="00BE5360" w:rsidP="00270DF4">
            <w:pPr>
              <w:spacing w:after="0" w:line="240" w:lineRule="auto"/>
              <w:jc w:val="center"/>
            </w:pPr>
          </w:p>
          <w:p w14:paraId="6367BA83" w14:textId="77777777" w:rsidR="00191D4A" w:rsidRDefault="00191D4A" w:rsidP="00270DF4">
            <w:pPr>
              <w:spacing w:after="0" w:line="240" w:lineRule="auto"/>
              <w:jc w:val="center"/>
            </w:pPr>
            <w:r>
              <w:t>25ms/7°</w:t>
            </w:r>
          </w:p>
        </w:tc>
        <w:tc>
          <w:tcPr>
            <w:tcW w:w="408" w:type="pct"/>
            <w:tcBorders>
              <w:top w:val="single" w:sz="12" w:space="0" w:color="auto"/>
            </w:tcBorders>
          </w:tcPr>
          <w:p w14:paraId="1D6B2BA1" w14:textId="77777777" w:rsidR="00191D4A" w:rsidRDefault="00DF0B58" w:rsidP="00270DF4">
            <w:pPr>
              <w:spacing w:after="0" w:line="240" w:lineRule="auto"/>
              <w:jc w:val="center"/>
            </w:pPr>
            <w:r>
              <w:t>200.0</w:t>
            </w:r>
          </w:p>
        </w:tc>
        <w:tc>
          <w:tcPr>
            <w:tcW w:w="570" w:type="pct"/>
            <w:tcBorders>
              <w:top w:val="single" w:sz="12" w:space="0" w:color="auto"/>
            </w:tcBorders>
          </w:tcPr>
          <w:p w14:paraId="33757284" w14:textId="77777777" w:rsidR="00191D4A" w:rsidRDefault="00BE5360" w:rsidP="00270DF4">
            <w:pPr>
              <w:spacing w:after="0" w:line="240" w:lineRule="auto"/>
              <w:jc w:val="center"/>
            </w:pPr>
            <w:r>
              <w:t>300.0</w:t>
            </w:r>
          </w:p>
        </w:tc>
      </w:tr>
      <w:tr w:rsidR="00BE5360" w14:paraId="51CE97FB" w14:textId="77777777" w:rsidTr="00BE5360">
        <w:trPr>
          <w:trHeight w:val="364"/>
        </w:trPr>
        <w:tc>
          <w:tcPr>
            <w:tcW w:w="462" w:type="pct"/>
          </w:tcPr>
          <w:p w14:paraId="768EB076" w14:textId="77777777" w:rsidR="00191D4A" w:rsidRDefault="00191D4A" w:rsidP="00270DF4">
            <w:pPr>
              <w:spacing w:after="0" w:line="240" w:lineRule="auto"/>
              <w:jc w:val="left"/>
            </w:pPr>
            <w:r>
              <w:t>2</w:t>
            </w:r>
          </w:p>
        </w:tc>
        <w:tc>
          <w:tcPr>
            <w:tcW w:w="550" w:type="pct"/>
            <w:vMerge/>
          </w:tcPr>
          <w:p w14:paraId="5B149135" w14:textId="77777777" w:rsidR="00191D4A" w:rsidRDefault="00191D4A" w:rsidP="00270DF4">
            <w:pPr>
              <w:spacing w:after="0" w:line="240" w:lineRule="auto"/>
              <w:jc w:val="center"/>
            </w:pPr>
          </w:p>
        </w:tc>
        <w:tc>
          <w:tcPr>
            <w:tcW w:w="363" w:type="pct"/>
            <w:vMerge/>
          </w:tcPr>
          <w:p w14:paraId="3F137F49" w14:textId="77777777" w:rsidR="00191D4A" w:rsidRDefault="00191D4A" w:rsidP="00270DF4">
            <w:pPr>
              <w:spacing w:after="0" w:line="240" w:lineRule="auto"/>
              <w:jc w:val="center"/>
            </w:pPr>
          </w:p>
        </w:tc>
        <w:tc>
          <w:tcPr>
            <w:tcW w:w="570" w:type="pct"/>
          </w:tcPr>
          <w:p w14:paraId="6A06F5F9" w14:textId="77777777" w:rsidR="00191D4A" w:rsidRDefault="009D118F" w:rsidP="00270DF4">
            <w:pPr>
              <w:spacing w:after="0" w:line="240" w:lineRule="auto"/>
              <w:jc w:val="center"/>
            </w:pPr>
            <w:r>
              <w:t>1 087.5</w:t>
            </w:r>
          </w:p>
        </w:tc>
        <w:tc>
          <w:tcPr>
            <w:tcW w:w="550" w:type="pct"/>
            <w:vMerge/>
          </w:tcPr>
          <w:p w14:paraId="28174539" w14:textId="77777777" w:rsidR="00191D4A" w:rsidRDefault="00191D4A" w:rsidP="00270DF4">
            <w:pPr>
              <w:spacing w:after="0" w:line="240" w:lineRule="auto"/>
              <w:jc w:val="center"/>
            </w:pPr>
          </w:p>
        </w:tc>
        <w:tc>
          <w:tcPr>
            <w:tcW w:w="408" w:type="pct"/>
          </w:tcPr>
          <w:p w14:paraId="1FC76789" w14:textId="77777777" w:rsidR="00191D4A" w:rsidRDefault="00DF0B58" w:rsidP="00270DF4">
            <w:pPr>
              <w:spacing w:after="0" w:line="240" w:lineRule="auto"/>
              <w:jc w:val="center"/>
            </w:pPr>
            <w:r>
              <w:t>250.0</w:t>
            </w:r>
          </w:p>
        </w:tc>
        <w:tc>
          <w:tcPr>
            <w:tcW w:w="570" w:type="pct"/>
          </w:tcPr>
          <w:p w14:paraId="3FDBC5B7" w14:textId="77777777" w:rsidR="00191D4A" w:rsidRDefault="00DF0B58" w:rsidP="00270DF4">
            <w:pPr>
              <w:spacing w:after="0" w:line="240" w:lineRule="auto"/>
              <w:jc w:val="center"/>
            </w:pPr>
            <w:r>
              <w:t>1 903.9</w:t>
            </w:r>
          </w:p>
        </w:tc>
        <w:tc>
          <w:tcPr>
            <w:tcW w:w="550" w:type="pct"/>
            <w:vMerge/>
          </w:tcPr>
          <w:p w14:paraId="6D3CDA3D" w14:textId="77777777" w:rsidR="00191D4A" w:rsidRDefault="00191D4A" w:rsidP="00270DF4">
            <w:pPr>
              <w:spacing w:after="0" w:line="240" w:lineRule="auto"/>
              <w:jc w:val="center"/>
            </w:pPr>
          </w:p>
        </w:tc>
        <w:tc>
          <w:tcPr>
            <w:tcW w:w="408" w:type="pct"/>
          </w:tcPr>
          <w:p w14:paraId="528D516B" w14:textId="77777777" w:rsidR="00191D4A" w:rsidRDefault="00DF0B58" w:rsidP="00270DF4">
            <w:pPr>
              <w:spacing w:after="0" w:line="240" w:lineRule="auto"/>
              <w:jc w:val="center"/>
            </w:pPr>
            <w:r>
              <w:t>250.0</w:t>
            </w:r>
          </w:p>
        </w:tc>
        <w:tc>
          <w:tcPr>
            <w:tcW w:w="570" w:type="pct"/>
          </w:tcPr>
          <w:p w14:paraId="12794812" w14:textId="77777777" w:rsidR="00191D4A" w:rsidRDefault="00BE5360" w:rsidP="00270DF4">
            <w:pPr>
              <w:spacing w:after="0" w:line="240" w:lineRule="auto"/>
              <w:jc w:val="center"/>
            </w:pPr>
            <w:r>
              <w:t>1609.5</w:t>
            </w:r>
          </w:p>
        </w:tc>
      </w:tr>
      <w:tr w:rsidR="00BE5360" w14:paraId="0A11E819" w14:textId="77777777" w:rsidTr="00BE5360">
        <w:trPr>
          <w:trHeight w:val="346"/>
        </w:trPr>
        <w:tc>
          <w:tcPr>
            <w:tcW w:w="462" w:type="pct"/>
          </w:tcPr>
          <w:p w14:paraId="7DA94FEC" w14:textId="77777777" w:rsidR="00191D4A" w:rsidRDefault="00191D4A" w:rsidP="00270DF4">
            <w:pPr>
              <w:spacing w:after="0" w:line="240" w:lineRule="auto"/>
              <w:jc w:val="left"/>
            </w:pPr>
            <w:r>
              <w:t>3</w:t>
            </w:r>
          </w:p>
        </w:tc>
        <w:tc>
          <w:tcPr>
            <w:tcW w:w="550" w:type="pct"/>
            <w:vMerge/>
          </w:tcPr>
          <w:p w14:paraId="636C0579" w14:textId="77777777" w:rsidR="00191D4A" w:rsidRDefault="00191D4A" w:rsidP="00270DF4">
            <w:pPr>
              <w:spacing w:after="0" w:line="240" w:lineRule="auto"/>
              <w:jc w:val="center"/>
            </w:pPr>
          </w:p>
        </w:tc>
        <w:tc>
          <w:tcPr>
            <w:tcW w:w="363" w:type="pct"/>
            <w:vMerge/>
          </w:tcPr>
          <w:p w14:paraId="421ACCCC" w14:textId="77777777" w:rsidR="00191D4A" w:rsidRDefault="00191D4A" w:rsidP="00270DF4">
            <w:pPr>
              <w:spacing w:after="0" w:line="240" w:lineRule="auto"/>
              <w:jc w:val="center"/>
            </w:pPr>
          </w:p>
        </w:tc>
        <w:tc>
          <w:tcPr>
            <w:tcW w:w="570" w:type="pct"/>
          </w:tcPr>
          <w:p w14:paraId="192F7FC9" w14:textId="77777777" w:rsidR="00191D4A" w:rsidRDefault="009D118F" w:rsidP="00270DF4">
            <w:pPr>
              <w:spacing w:after="0" w:line="240" w:lineRule="auto"/>
              <w:jc w:val="center"/>
            </w:pPr>
            <w:r>
              <w:t>2 731.6</w:t>
            </w:r>
          </w:p>
        </w:tc>
        <w:tc>
          <w:tcPr>
            <w:tcW w:w="550" w:type="pct"/>
            <w:vMerge/>
          </w:tcPr>
          <w:p w14:paraId="4E45F50C" w14:textId="77777777" w:rsidR="00191D4A" w:rsidRDefault="00191D4A" w:rsidP="00270DF4">
            <w:pPr>
              <w:spacing w:after="0" w:line="240" w:lineRule="auto"/>
              <w:jc w:val="center"/>
            </w:pPr>
          </w:p>
        </w:tc>
        <w:tc>
          <w:tcPr>
            <w:tcW w:w="408" w:type="pct"/>
          </w:tcPr>
          <w:p w14:paraId="6CD69B95" w14:textId="77777777" w:rsidR="00191D4A" w:rsidRDefault="00DF0B58" w:rsidP="00270DF4">
            <w:pPr>
              <w:spacing w:after="0" w:line="240" w:lineRule="auto"/>
              <w:jc w:val="center"/>
            </w:pPr>
            <w:r>
              <w:t>700.0</w:t>
            </w:r>
          </w:p>
        </w:tc>
        <w:tc>
          <w:tcPr>
            <w:tcW w:w="570" w:type="pct"/>
          </w:tcPr>
          <w:p w14:paraId="001B9540" w14:textId="77777777" w:rsidR="00191D4A" w:rsidRDefault="00DF0B58" w:rsidP="00270DF4">
            <w:pPr>
              <w:spacing w:after="0" w:line="240" w:lineRule="auto"/>
              <w:jc w:val="center"/>
            </w:pPr>
            <w:r>
              <w:t>1 609.5</w:t>
            </w:r>
          </w:p>
        </w:tc>
        <w:tc>
          <w:tcPr>
            <w:tcW w:w="550" w:type="pct"/>
            <w:vMerge/>
          </w:tcPr>
          <w:p w14:paraId="3D395DF0" w14:textId="77777777" w:rsidR="00191D4A" w:rsidRDefault="00191D4A" w:rsidP="00270DF4">
            <w:pPr>
              <w:spacing w:after="0" w:line="240" w:lineRule="auto"/>
              <w:jc w:val="center"/>
            </w:pPr>
          </w:p>
        </w:tc>
        <w:tc>
          <w:tcPr>
            <w:tcW w:w="408" w:type="pct"/>
          </w:tcPr>
          <w:p w14:paraId="5CD5A80A" w14:textId="77777777" w:rsidR="00191D4A" w:rsidRDefault="00DF0B58" w:rsidP="00270DF4">
            <w:pPr>
              <w:spacing w:after="0" w:line="240" w:lineRule="auto"/>
              <w:jc w:val="center"/>
            </w:pPr>
            <w:r>
              <w:t>700.0</w:t>
            </w:r>
          </w:p>
        </w:tc>
        <w:tc>
          <w:tcPr>
            <w:tcW w:w="570" w:type="pct"/>
          </w:tcPr>
          <w:p w14:paraId="0B9C666C" w14:textId="77777777" w:rsidR="00191D4A" w:rsidRDefault="00BE5360" w:rsidP="00270DF4">
            <w:pPr>
              <w:spacing w:after="0" w:line="240" w:lineRule="auto"/>
              <w:jc w:val="center"/>
            </w:pPr>
            <w:r>
              <w:t>1609.5</w:t>
            </w:r>
          </w:p>
        </w:tc>
      </w:tr>
      <w:tr w:rsidR="00BE5360" w14:paraId="7BCBC412" w14:textId="77777777" w:rsidTr="00BE5360">
        <w:trPr>
          <w:trHeight w:val="364"/>
        </w:trPr>
        <w:tc>
          <w:tcPr>
            <w:tcW w:w="462" w:type="pct"/>
          </w:tcPr>
          <w:p w14:paraId="6C01B6A9" w14:textId="77777777" w:rsidR="00191D4A" w:rsidRDefault="00191D4A" w:rsidP="00270DF4">
            <w:pPr>
              <w:spacing w:after="0" w:line="240" w:lineRule="auto"/>
              <w:jc w:val="left"/>
            </w:pPr>
            <w:r>
              <w:t>4</w:t>
            </w:r>
          </w:p>
        </w:tc>
        <w:tc>
          <w:tcPr>
            <w:tcW w:w="550" w:type="pct"/>
            <w:vMerge/>
          </w:tcPr>
          <w:p w14:paraId="18C95859" w14:textId="77777777" w:rsidR="00191D4A" w:rsidRDefault="00191D4A" w:rsidP="00270DF4">
            <w:pPr>
              <w:spacing w:after="0" w:line="240" w:lineRule="auto"/>
              <w:jc w:val="center"/>
            </w:pPr>
          </w:p>
        </w:tc>
        <w:tc>
          <w:tcPr>
            <w:tcW w:w="363" w:type="pct"/>
            <w:vMerge/>
          </w:tcPr>
          <w:p w14:paraId="7F4F17FC" w14:textId="77777777" w:rsidR="00191D4A" w:rsidRDefault="00191D4A" w:rsidP="00270DF4">
            <w:pPr>
              <w:spacing w:after="0" w:line="240" w:lineRule="auto"/>
              <w:jc w:val="center"/>
            </w:pPr>
          </w:p>
        </w:tc>
        <w:tc>
          <w:tcPr>
            <w:tcW w:w="570" w:type="pct"/>
          </w:tcPr>
          <w:p w14:paraId="18580D98" w14:textId="77777777" w:rsidR="00191D4A" w:rsidRDefault="009D118F" w:rsidP="00270DF4">
            <w:pPr>
              <w:spacing w:after="0" w:line="240" w:lineRule="auto"/>
              <w:jc w:val="center"/>
            </w:pPr>
            <w:r>
              <w:t>6 861.6</w:t>
            </w:r>
          </w:p>
        </w:tc>
        <w:tc>
          <w:tcPr>
            <w:tcW w:w="550" w:type="pct"/>
            <w:vMerge/>
          </w:tcPr>
          <w:p w14:paraId="050E3B31" w14:textId="77777777" w:rsidR="00191D4A" w:rsidRDefault="00191D4A" w:rsidP="00270DF4">
            <w:pPr>
              <w:spacing w:after="0" w:line="240" w:lineRule="auto"/>
              <w:jc w:val="center"/>
            </w:pPr>
          </w:p>
        </w:tc>
        <w:tc>
          <w:tcPr>
            <w:tcW w:w="408" w:type="pct"/>
          </w:tcPr>
          <w:p w14:paraId="0E017868" w14:textId="77777777" w:rsidR="00191D4A" w:rsidRDefault="00DF0B58" w:rsidP="00270DF4">
            <w:pPr>
              <w:spacing w:after="0" w:line="240" w:lineRule="auto"/>
              <w:jc w:val="center"/>
            </w:pPr>
            <w:r>
              <w:t>700.0</w:t>
            </w:r>
          </w:p>
        </w:tc>
        <w:tc>
          <w:tcPr>
            <w:tcW w:w="570" w:type="pct"/>
          </w:tcPr>
          <w:p w14:paraId="6974EAB2" w14:textId="77777777" w:rsidR="00191D4A" w:rsidRDefault="00DF0B58" w:rsidP="00270DF4">
            <w:pPr>
              <w:spacing w:after="0" w:line="240" w:lineRule="auto"/>
              <w:jc w:val="center"/>
            </w:pPr>
            <w:r>
              <w:t>12 083.6</w:t>
            </w:r>
          </w:p>
        </w:tc>
        <w:tc>
          <w:tcPr>
            <w:tcW w:w="550" w:type="pct"/>
            <w:vMerge/>
          </w:tcPr>
          <w:p w14:paraId="455CA25A" w14:textId="77777777" w:rsidR="00191D4A" w:rsidRDefault="00191D4A" w:rsidP="00270DF4">
            <w:pPr>
              <w:spacing w:after="0" w:line="240" w:lineRule="auto"/>
              <w:jc w:val="center"/>
            </w:pPr>
          </w:p>
        </w:tc>
        <w:tc>
          <w:tcPr>
            <w:tcW w:w="408" w:type="pct"/>
          </w:tcPr>
          <w:p w14:paraId="0DCD41EC" w14:textId="77777777" w:rsidR="00191D4A" w:rsidRDefault="00DF0B58" w:rsidP="00270DF4">
            <w:pPr>
              <w:spacing w:after="0" w:line="240" w:lineRule="auto"/>
              <w:jc w:val="center"/>
            </w:pPr>
            <w:r>
              <w:t>700.0</w:t>
            </w:r>
          </w:p>
        </w:tc>
        <w:tc>
          <w:tcPr>
            <w:tcW w:w="570" w:type="pct"/>
          </w:tcPr>
          <w:p w14:paraId="1666AB71" w14:textId="77777777" w:rsidR="00191D4A" w:rsidRDefault="00BE5360" w:rsidP="00270DF4">
            <w:pPr>
              <w:spacing w:after="0" w:line="240" w:lineRule="auto"/>
              <w:jc w:val="center"/>
            </w:pPr>
            <w:r>
              <w:t>12 083.6</w:t>
            </w:r>
          </w:p>
        </w:tc>
      </w:tr>
      <w:tr w:rsidR="00BE5360" w14:paraId="767DADA6" w14:textId="77777777" w:rsidTr="00BE5360">
        <w:trPr>
          <w:trHeight w:val="346"/>
        </w:trPr>
        <w:tc>
          <w:tcPr>
            <w:tcW w:w="462" w:type="pct"/>
          </w:tcPr>
          <w:p w14:paraId="532DE551" w14:textId="77777777" w:rsidR="00191D4A" w:rsidRDefault="00191D4A" w:rsidP="00270DF4">
            <w:pPr>
              <w:spacing w:after="0" w:line="240" w:lineRule="auto"/>
              <w:jc w:val="left"/>
            </w:pPr>
            <w:r>
              <w:t>5</w:t>
            </w:r>
          </w:p>
        </w:tc>
        <w:tc>
          <w:tcPr>
            <w:tcW w:w="550" w:type="pct"/>
            <w:vMerge/>
          </w:tcPr>
          <w:p w14:paraId="22C33B28" w14:textId="77777777" w:rsidR="00191D4A" w:rsidRDefault="00191D4A" w:rsidP="00270DF4">
            <w:pPr>
              <w:spacing w:after="0" w:line="240" w:lineRule="auto"/>
              <w:jc w:val="center"/>
            </w:pPr>
          </w:p>
        </w:tc>
        <w:tc>
          <w:tcPr>
            <w:tcW w:w="363" w:type="pct"/>
            <w:vMerge/>
            <w:tcBorders>
              <w:bottom w:val="single" w:sz="12" w:space="0" w:color="auto"/>
            </w:tcBorders>
          </w:tcPr>
          <w:p w14:paraId="36C12222" w14:textId="77777777" w:rsidR="00191D4A" w:rsidRDefault="00191D4A" w:rsidP="00270DF4">
            <w:pPr>
              <w:spacing w:after="0" w:line="240" w:lineRule="auto"/>
              <w:jc w:val="center"/>
            </w:pPr>
          </w:p>
        </w:tc>
        <w:tc>
          <w:tcPr>
            <w:tcW w:w="570" w:type="pct"/>
            <w:tcBorders>
              <w:bottom w:val="single" w:sz="12" w:space="0" w:color="auto"/>
            </w:tcBorders>
          </w:tcPr>
          <w:p w14:paraId="2A473976" w14:textId="77777777" w:rsidR="00191D4A" w:rsidRDefault="009D118F" w:rsidP="00270DF4">
            <w:pPr>
              <w:spacing w:after="0" w:line="240" w:lineRule="auto"/>
              <w:jc w:val="center"/>
            </w:pPr>
            <w:r>
              <w:t xml:space="preserve">17 235.5 </w:t>
            </w:r>
          </w:p>
        </w:tc>
        <w:tc>
          <w:tcPr>
            <w:tcW w:w="550" w:type="pct"/>
            <w:vMerge/>
          </w:tcPr>
          <w:p w14:paraId="097425CF" w14:textId="77777777" w:rsidR="00191D4A" w:rsidRDefault="00191D4A" w:rsidP="00270DF4">
            <w:pPr>
              <w:spacing w:after="0" w:line="240" w:lineRule="auto"/>
              <w:jc w:val="center"/>
            </w:pPr>
          </w:p>
        </w:tc>
        <w:tc>
          <w:tcPr>
            <w:tcW w:w="408" w:type="pct"/>
          </w:tcPr>
          <w:p w14:paraId="47DB23AE" w14:textId="77777777" w:rsidR="00191D4A" w:rsidRDefault="00DF0B58" w:rsidP="00270DF4">
            <w:pPr>
              <w:spacing w:after="0" w:line="240" w:lineRule="auto"/>
              <w:jc w:val="center"/>
            </w:pPr>
            <w:r>
              <w:t>700.0</w:t>
            </w:r>
          </w:p>
        </w:tc>
        <w:tc>
          <w:tcPr>
            <w:tcW w:w="570" w:type="pct"/>
          </w:tcPr>
          <w:p w14:paraId="3CF4ADDE" w14:textId="77777777" w:rsidR="00191D4A" w:rsidRDefault="00DF0B58" w:rsidP="00270DF4">
            <w:pPr>
              <w:spacing w:after="0" w:line="240" w:lineRule="auto"/>
              <w:jc w:val="center"/>
            </w:pPr>
            <w:r>
              <w:t>1 903.9</w:t>
            </w:r>
          </w:p>
        </w:tc>
        <w:tc>
          <w:tcPr>
            <w:tcW w:w="550" w:type="pct"/>
            <w:vMerge/>
          </w:tcPr>
          <w:p w14:paraId="11BEE775" w14:textId="77777777" w:rsidR="00191D4A" w:rsidRDefault="00191D4A" w:rsidP="00270DF4">
            <w:pPr>
              <w:spacing w:after="0" w:line="240" w:lineRule="auto"/>
              <w:jc w:val="center"/>
            </w:pPr>
          </w:p>
        </w:tc>
        <w:tc>
          <w:tcPr>
            <w:tcW w:w="408" w:type="pct"/>
          </w:tcPr>
          <w:p w14:paraId="63C223C2" w14:textId="77777777" w:rsidR="00191D4A" w:rsidRDefault="00DF0B58" w:rsidP="00270DF4">
            <w:pPr>
              <w:spacing w:after="0" w:line="240" w:lineRule="auto"/>
              <w:jc w:val="center"/>
            </w:pPr>
            <w:r>
              <w:t>700.0</w:t>
            </w:r>
          </w:p>
        </w:tc>
        <w:tc>
          <w:tcPr>
            <w:tcW w:w="570" w:type="pct"/>
          </w:tcPr>
          <w:p w14:paraId="29E2A26B" w14:textId="77777777" w:rsidR="00191D4A" w:rsidRDefault="00BE5360" w:rsidP="00270DF4">
            <w:pPr>
              <w:spacing w:after="0" w:line="240" w:lineRule="auto"/>
              <w:jc w:val="center"/>
            </w:pPr>
            <w:r>
              <w:t>2 252.2</w:t>
            </w:r>
          </w:p>
        </w:tc>
      </w:tr>
      <w:tr w:rsidR="00BE5360" w14:paraId="644F001F" w14:textId="77777777" w:rsidTr="00BE5360">
        <w:trPr>
          <w:trHeight w:val="346"/>
        </w:trPr>
        <w:tc>
          <w:tcPr>
            <w:tcW w:w="462" w:type="pct"/>
          </w:tcPr>
          <w:p w14:paraId="4E7B9DC8" w14:textId="77777777" w:rsidR="00191D4A" w:rsidRDefault="00191D4A" w:rsidP="00270DF4">
            <w:pPr>
              <w:spacing w:after="0" w:line="240" w:lineRule="auto"/>
              <w:jc w:val="left"/>
            </w:pPr>
            <w:r>
              <w:t>6</w:t>
            </w:r>
          </w:p>
        </w:tc>
        <w:tc>
          <w:tcPr>
            <w:tcW w:w="550" w:type="pct"/>
            <w:vMerge/>
          </w:tcPr>
          <w:p w14:paraId="7760F1D2"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2A0245" w14:textId="77777777" w:rsidR="00191D4A" w:rsidRDefault="00191D4A" w:rsidP="00270DF4">
            <w:pPr>
              <w:spacing w:after="0" w:line="240" w:lineRule="auto"/>
              <w:jc w:val="center"/>
            </w:pPr>
          </w:p>
          <w:p w14:paraId="2FA5EA02" w14:textId="77777777" w:rsidR="00191D4A" w:rsidRDefault="00191D4A" w:rsidP="00270DF4">
            <w:pPr>
              <w:spacing w:after="0" w:line="240" w:lineRule="auto"/>
              <w:jc w:val="center"/>
            </w:pPr>
          </w:p>
          <w:p w14:paraId="0B0F1982" w14:textId="77777777" w:rsidR="00BE5360" w:rsidRDefault="00BE5360" w:rsidP="00270DF4">
            <w:pPr>
              <w:spacing w:after="0" w:line="240" w:lineRule="auto"/>
              <w:jc w:val="center"/>
            </w:pPr>
          </w:p>
          <w:p w14:paraId="5D524E57" w14:textId="77777777" w:rsidR="00191D4A" w:rsidRDefault="00191D4A" w:rsidP="00270DF4">
            <w:pPr>
              <w:spacing w:after="0" w:line="240" w:lineRule="auto"/>
              <w:jc w:val="center"/>
            </w:pPr>
            <w:r>
              <w:t>426°</w:t>
            </w:r>
          </w:p>
        </w:tc>
        <w:tc>
          <w:tcPr>
            <w:tcW w:w="570" w:type="pct"/>
            <w:tcBorders>
              <w:top w:val="single" w:sz="12" w:space="0" w:color="auto"/>
            </w:tcBorders>
          </w:tcPr>
          <w:p w14:paraId="39944FB3" w14:textId="77777777" w:rsidR="00191D4A" w:rsidRDefault="009D118F" w:rsidP="00270DF4">
            <w:pPr>
              <w:spacing w:after="0" w:line="240" w:lineRule="auto"/>
              <w:jc w:val="center"/>
            </w:pPr>
            <w:r>
              <w:t>432.9</w:t>
            </w:r>
          </w:p>
        </w:tc>
        <w:tc>
          <w:tcPr>
            <w:tcW w:w="550" w:type="pct"/>
            <w:vMerge/>
          </w:tcPr>
          <w:p w14:paraId="09C255AE" w14:textId="77777777" w:rsidR="00191D4A" w:rsidRDefault="00191D4A" w:rsidP="00270DF4">
            <w:pPr>
              <w:spacing w:after="0" w:line="240" w:lineRule="auto"/>
              <w:jc w:val="center"/>
            </w:pPr>
          </w:p>
        </w:tc>
        <w:tc>
          <w:tcPr>
            <w:tcW w:w="408" w:type="pct"/>
          </w:tcPr>
          <w:p w14:paraId="7F5DAAE8" w14:textId="77777777" w:rsidR="00191D4A" w:rsidRDefault="00DF0B58" w:rsidP="00270DF4">
            <w:pPr>
              <w:spacing w:after="0" w:line="240" w:lineRule="auto"/>
              <w:jc w:val="center"/>
            </w:pPr>
            <w:r>
              <w:t>250.0</w:t>
            </w:r>
          </w:p>
        </w:tc>
        <w:tc>
          <w:tcPr>
            <w:tcW w:w="570" w:type="pct"/>
          </w:tcPr>
          <w:p w14:paraId="4772770C" w14:textId="77777777" w:rsidR="00191D4A" w:rsidRDefault="00DF0B58" w:rsidP="00270DF4">
            <w:pPr>
              <w:spacing w:after="0" w:line="240" w:lineRule="auto"/>
              <w:jc w:val="center"/>
            </w:pPr>
            <w:r>
              <w:t>2 252.2</w:t>
            </w:r>
          </w:p>
        </w:tc>
        <w:tc>
          <w:tcPr>
            <w:tcW w:w="550" w:type="pct"/>
            <w:vMerge/>
          </w:tcPr>
          <w:p w14:paraId="0D4DEF70" w14:textId="77777777" w:rsidR="00191D4A" w:rsidRDefault="00191D4A" w:rsidP="00270DF4">
            <w:pPr>
              <w:spacing w:after="0" w:line="240" w:lineRule="auto"/>
              <w:jc w:val="center"/>
            </w:pPr>
          </w:p>
        </w:tc>
        <w:tc>
          <w:tcPr>
            <w:tcW w:w="408" w:type="pct"/>
          </w:tcPr>
          <w:p w14:paraId="01E75AA2" w14:textId="77777777" w:rsidR="00191D4A" w:rsidRDefault="00DF0B58" w:rsidP="00270DF4">
            <w:pPr>
              <w:spacing w:after="0" w:line="240" w:lineRule="auto"/>
              <w:jc w:val="center"/>
            </w:pPr>
            <w:r>
              <w:t>200.0</w:t>
            </w:r>
          </w:p>
        </w:tc>
        <w:tc>
          <w:tcPr>
            <w:tcW w:w="570" w:type="pct"/>
          </w:tcPr>
          <w:p w14:paraId="238C9C25" w14:textId="77777777" w:rsidR="00191D4A" w:rsidRDefault="00BE5360" w:rsidP="00270DF4">
            <w:pPr>
              <w:spacing w:after="0" w:line="240" w:lineRule="auto"/>
              <w:jc w:val="center"/>
            </w:pPr>
            <w:r>
              <w:t>1 903.9</w:t>
            </w:r>
          </w:p>
        </w:tc>
      </w:tr>
      <w:tr w:rsidR="00BE5360" w14:paraId="043D992C" w14:textId="77777777" w:rsidTr="00BE5360">
        <w:trPr>
          <w:trHeight w:val="364"/>
        </w:trPr>
        <w:tc>
          <w:tcPr>
            <w:tcW w:w="462" w:type="pct"/>
          </w:tcPr>
          <w:p w14:paraId="45C49D72" w14:textId="77777777" w:rsidR="00191D4A" w:rsidRDefault="00191D4A" w:rsidP="00270DF4">
            <w:pPr>
              <w:spacing w:after="0" w:line="240" w:lineRule="auto"/>
              <w:jc w:val="left"/>
            </w:pPr>
            <w:r>
              <w:t>7</w:t>
            </w:r>
          </w:p>
        </w:tc>
        <w:tc>
          <w:tcPr>
            <w:tcW w:w="550" w:type="pct"/>
            <w:vMerge/>
          </w:tcPr>
          <w:p w14:paraId="22D905BE" w14:textId="77777777" w:rsidR="00191D4A" w:rsidRDefault="00191D4A" w:rsidP="00270DF4">
            <w:pPr>
              <w:spacing w:after="0" w:line="240" w:lineRule="auto"/>
              <w:jc w:val="center"/>
            </w:pPr>
          </w:p>
        </w:tc>
        <w:tc>
          <w:tcPr>
            <w:tcW w:w="363" w:type="pct"/>
            <w:vMerge/>
            <w:tcBorders>
              <w:bottom w:val="single" w:sz="24" w:space="0" w:color="auto"/>
            </w:tcBorders>
          </w:tcPr>
          <w:p w14:paraId="7ABE1001" w14:textId="77777777" w:rsidR="00191D4A" w:rsidRDefault="00191D4A" w:rsidP="00270DF4">
            <w:pPr>
              <w:spacing w:after="0" w:line="240" w:lineRule="auto"/>
              <w:jc w:val="center"/>
            </w:pPr>
          </w:p>
        </w:tc>
        <w:tc>
          <w:tcPr>
            <w:tcW w:w="570" w:type="pct"/>
          </w:tcPr>
          <w:p w14:paraId="6878E93A" w14:textId="77777777" w:rsidR="00191D4A" w:rsidRDefault="009D118F" w:rsidP="00270DF4">
            <w:pPr>
              <w:spacing w:after="0" w:line="240" w:lineRule="auto"/>
              <w:jc w:val="center"/>
            </w:pPr>
            <w:r>
              <w:t>1 087.5</w:t>
            </w:r>
          </w:p>
        </w:tc>
        <w:tc>
          <w:tcPr>
            <w:tcW w:w="550" w:type="pct"/>
            <w:vMerge/>
          </w:tcPr>
          <w:p w14:paraId="01984172" w14:textId="77777777" w:rsidR="00191D4A" w:rsidRDefault="00191D4A" w:rsidP="00270DF4">
            <w:pPr>
              <w:spacing w:after="0" w:line="240" w:lineRule="auto"/>
              <w:jc w:val="center"/>
            </w:pPr>
          </w:p>
        </w:tc>
        <w:tc>
          <w:tcPr>
            <w:tcW w:w="408" w:type="pct"/>
          </w:tcPr>
          <w:p w14:paraId="4913710E" w14:textId="77777777" w:rsidR="00191D4A" w:rsidRDefault="00DF0B58" w:rsidP="00270DF4">
            <w:pPr>
              <w:spacing w:after="0" w:line="240" w:lineRule="auto"/>
              <w:jc w:val="center"/>
            </w:pPr>
            <w:r>
              <w:t>150.0</w:t>
            </w:r>
          </w:p>
        </w:tc>
        <w:tc>
          <w:tcPr>
            <w:tcW w:w="570" w:type="pct"/>
          </w:tcPr>
          <w:p w14:paraId="09E4FA3C" w14:textId="77777777" w:rsidR="00191D4A" w:rsidRDefault="00DF0B58" w:rsidP="00270DF4">
            <w:pPr>
              <w:spacing w:after="0" w:line="240" w:lineRule="auto"/>
              <w:jc w:val="center"/>
            </w:pPr>
            <w:r>
              <w:t>300.0</w:t>
            </w:r>
          </w:p>
        </w:tc>
        <w:tc>
          <w:tcPr>
            <w:tcW w:w="550" w:type="pct"/>
            <w:vMerge/>
          </w:tcPr>
          <w:p w14:paraId="30608E10" w14:textId="77777777" w:rsidR="00191D4A" w:rsidRDefault="00191D4A" w:rsidP="00270DF4">
            <w:pPr>
              <w:spacing w:after="0" w:line="240" w:lineRule="auto"/>
              <w:jc w:val="center"/>
            </w:pPr>
          </w:p>
        </w:tc>
        <w:tc>
          <w:tcPr>
            <w:tcW w:w="408" w:type="pct"/>
          </w:tcPr>
          <w:p w14:paraId="0336D37C" w14:textId="77777777" w:rsidR="00191D4A" w:rsidRDefault="00DF0B58" w:rsidP="00270DF4">
            <w:pPr>
              <w:spacing w:after="0" w:line="240" w:lineRule="auto"/>
              <w:jc w:val="center"/>
            </w:pPr>
            <w:r>
              <w:t>650.0</w:t>
            </w:r>
          </w:p>
        </w:tc>
        <w:tc>
          <w:tcPr>
            <w:tcW w:w="570" w:type="pct"/>
          </w:tcPr>
          <w:p w14:paraId="695BDD17" w14:textId="77777777" w:rsidR="00191D4A" w:rsidRDefault="00BE5360" w:rsidP="00270DF4">
            <w:pPr>
              <w:spacing w:after="0" w:line="240" w:lineRule="auto"/>
              <w:jc w:val="center"/>
            </w:pPr>
            <w:r>
              <w:t>300.0</w:t>
            </w:r>
          </w:p>
        </w:tc>
      </w:tr>
      <w:tr w:rsidR="00BE5360" w14:paraId="289E362C" w14:textId="77777777" w:rsidTr="00BE5360">
        <w:trPr>
          <w:trHeight w:val="346"/>
        </w:trPr>
        <w:tc>
          <w:tcPr>
            <w:tcW w:w="462" w:type="pct"/>
          </w:tcPr>
          <w:p w14:paraId="4A29E0FC" w14:textId="77777777" w:rsidR="00191D4A" w:rsidRDefault="00191D4A" w:rsidP="00270DF4">
            <w:pPr>
              <w:spacing w:after="0" w:line="240" w:lineRule="auto"/>
              <w:jc w:val="left"/>
            </w:pPr>
            <w:r>
              <w:t>8</w:t>
            </w:r>
          </w:p>
        </w:tc>
        <w:tc>
          <w:tcPr>
            <w:tcW w:w="550" w:type="pct"/>
            <w:vMerge/>
          </w:tcPr>
          <w:p w14:paraId="43A8FFA2" w14:textId="77777777" w:rsidR="00191D4A" w:rsidRDefault="00191D4A" w:rsidP="00270DF4">
            <w:pPr>
              <w:spacing w:after="0" w:line="240" w:lineRule="auto"/>
              <w:jc w:val="center"/>
            </w:pPr>
          </w:p>
        </w:tc>
        <w:tc>
          <w:tcPr>
            <w:tcW w:w="363" w:type="pct"/>
            <w:vMerge/>
            <w:tcBorders>
              <w:bottom w:val="single" w:sz="24" w:space="0" w:color="auto"/>
            </w:tcBorders>
          </w:tcPr>
          <w:p w14:paraId="4563CCC2" w14:textId="77777777" w:rsidR="00191D4A" w:rsidRDefault="00191D4A" w:rsidP="00270DF4">
            <w:pPr>
              <w:spacing w:after="0" w:line="240" w:lineRule="auto"/>
              <w:jc w:val="center"/>
            </w:pPr>
          </w:p>
        </w:tc>
        <w:tc>
          <w:tcPr>
            <w:tcW w:w="570" w:type="pct"/>
          </w:tcPr>
          <w:p w14:paraId="20B2FF54" w14:textId="77777777" w:rsidR="00191D4A" w:rsidRDefault="009D118F" w:rsidP="00270DF4">
            <w:pPr>
              <w:spacing w:after="0" w:line="240" w:lineRule="auto"/>
              <w:jc w:val="center"/>
            </w:pPr>
            <w:r>
              <w:t>2 731.6</w:t>
            </w:r>
          </w:p>
        </w:tc>
        <w:tc>
          <w:tcPr>
            <w:tcW w:w="550" w:type="pct"/>
            <w:vMerge/>
          </w:tcPr>
          <w:p w14:paraId="0DF9EC9F" w14:textId="77777777" w:rsidR="00191D4A" w:rsidRDefault="00191D4A" w:rsidP="00270DF4">
            <w:pPr>
              <w:spacing w:after="0" w:line="240" w:lineRule="auto"/>
              <w:jc w:val="center"/>
            </w:pPr>
          </w:p>
        </w:tc>
        <w:tc>
          <w:tcPr>
            <w:tcW w:w="408" w:type="pct"/>
          </w:tcPr>
          <w:p w14:paraId="47F73E97" w14:textId="77777777" w:rsidR="00191D4A" w:rsidRDefault="00DF0B58" w:rsidP="00270DF4">
            <w:pPr>
              <w:spacing w:after="0" w:line="240" w:lineRule="auto"/>
              <w:jc w:val="center"/>
            </w:pPr>
            <w:r>
              <w:t>700.0</w:t>
            </w:r>
          </w:p>
        </w:tc>
        <w:tc>
          <w:tcPr>
            <w:tcW w:w="570" w:type="pct"/>
          </w:tcPr>
          <w:p w14:paraId="732914D9" w14:textId="77777777" w:rsidR="00191D4A" w:rsidRDefault="00DF0B58" w:rsidP="00270DF4">
            <w:pPr>
              <w:spacing w:after="0" w:line="240" w:lineRule="auto"/>
              <w:jc w:val="center"/>
            </w:pPr>
            <w:r>
              <w:t>1 360.6</w:t>
            </w:r>
          </w:p>
        </w:tc>
        <w:tc>
          <w:tcPr>
            <w:tcW w:w="550" w:type="pct"/>
            <w:vMerge/>
          </w:tcPr>
          <w:p w14:paraId="0A11BB8D" w14:textId="77777777" w:rsidR="00191D4A" w:rsidRDefault="00191D4A" w:rsidP="00270DF4">
            <w:pPr>
              <w:spacing w:after="0" w:line="240" w:lineRule="auto"/>
              <w:jc w:val="center"/>
            </w:pPr>
          </w:p>
        </w:tc>
        <w:tc>
          <w:tcPr>
            <w:tcW w:w="408" w:type="pct"/>
          </w:tcPr>
          <w:p w14:paraId="6554C74B" w14:textId="77777777" w:rsidR="00191D4A" w:rsidRDefault="00DF0B58" w:rsidP="00270DF4">
            <w:pPr>
              <w:spacing w:after="0" w:line="240" w:lineRule="auto"/>
              <w:jc w:val="center"/>
            </w:pPr>
            <w:r>
              <w:t>200.0</w:t>
            </w:r>
          </w:p>
        </w:tc>
        <w:tc>
          <w:tcPr>
            <w:tcW w:w="570" w:type="pct"/>
          </w:tcPr>
          <w:p w14:paraId="006E757F" w14:textId="77777777" w:rsidR="00191D4A" w:rsidRDefault="00BE5360" w:rsidP="00270DF4">
            <w:pPr>
              <w:spacing w:after="0" w:line="240" w:lineRule="auto"/>
              <w:jc w:val="center"/>
            </w:pPr>
            <w:r>
              <w:t>1 360.6</w:t>
            </w:r>
          </w:p>
        </w:tc>
      </w:tr>
      <w:tr w:rsidR="00BE5360" w14:paraId="49BF2CC4" w14:textId="77777777" w:rsidTr="00BE5360">
        <w:trPr>
          <w:trHeight w:val="364"/>
        </w:trPr>
        <w:tc>
          <w:tcPr>
            <w:tcW w:w="462" w:type="pct"/>
          </w:tcPr>
          <w:p w14:paraId="5890EFD4" w14:textId="77777777" w:rsidR="00191D4A" w:rsidRDefault="00191D4A" w:rsidP="00270DF4">
            <w:pPr>
              <w:spacing w:after="0" w:line="240" w:lineRule="auto"/>
              <w:jc w:val="left"/>
            </w:pPr>
            <w:r>
              <w:t>9</w:t>
            </w:r>
          </w:p>
        </w:tc>
        <w:tc>
          <w:tcPr>
            <w:tcW w:w="550" w:type="pct"/>
            <w:vMerge/>
          </w:tcPr>
          <w:p w14:paraId="4B4D860C" w14:textId="77777777" w:rsidR="00191D4A" w:rsidRDefault="00191D4A" w:rsidP="00270DF4">
            <w:pPr>
              <w:spacing w:after="0" w:line="240" w:lineRule="auto"/>
              <w:jc w:val="center"/>
            </w:pPr>
          </w:p>
        </w:tc>
        <w:tc>
          <w:tcPr>
            <w:tcW w:w="363" w:type="pct"/>
            <w:vMerge/>
            <w:tcBorders>
              <w:bottom w:val="single" w:sz="24" w:space="0" w:color="auto"/>
            </w:tcBorders>
          </w:tcPr>
          <w:p w14:paraId="781C5D69" w14:textId="77777777" w:rsidR="00191D4A" w:rsidRDefault="00191D4A" w:rsidP="00270DF4">
            <w:pPr>
              <w:spacing w:after="0" w:line="240" w:lineRule="auto"/>
              <w:jc w:val="center"/>
            </w:pPr>
          </w:p>
        </w:tc>
        <w:tc>
          <w:tcPr>
            <w:tcW w:w="570" w:type="pct"/>
          </w:tcPr>
          <w:p w14:paraId="73388A4A" w14:textId="77777777" w:rsidR="00191D4A" w:rsidRDefault="009D118F" w:rsidP="00270DF4">
            <w:pPr>
              <w:spacing w:after="0" w:line="240" w:lineRule="auto"/>
              <w:jc w:val="center"/>
            </w:pPr>
            <w:r>
              <w:t>6 861.6</w:t>
            </w:r>
          </w:p>
        </w:tc>
        <w:tc>
          <w:tcPr>
            <w:tcW w:w="550" w:type="pct"/>
            <w:vMerge/>
          </w:tcPr>
          <w:p w14:paraId="5B1E308B" w14:textId="77777777" w:rsidR="00191D4A" w:rsidRDefault="00191D4A" w:rsidP="00270DF4">
            <w:pPr>
              <w:spacing w:after="0" w:line="240" w:lineRule="auto"/>
              <w:jc w:val="center"/>
            </w:pPr>
          </w:p>
        </w:tc>
        <w:tc>
          <w:tcPr>
            <w:tcW w:w="408" w:type="pct"/>
          </w:tcPr>
          <w:p w14:paraId="3039217C" w14:textId="77777777" w:rsidR="00191D4A" w:rsidRDefault="00DF0B58" w:rsidP="00270DF4">
            <w:pPr>
              <w:spacing w:after="0" w:line="240" w:lineRule="auto"/>
              <w:jc w:val="center"/>
            </w:pPr>
            <w:r>
              <w:t>200.0</w:t>
            </w:r>
          </w:p>
        </w:tc>
        <w:tc>
          <w:tcPr>
            <w:tcW w:w="570" w:type="pct"/>
          </w:tcPr>
          <w:p w14:paraId="1AC6557C" w14:textId="77777777" w:rsidR="00191D4A" w:rsidRDefault="00DF0B58" w:rsidP="00270DF4">
            <w:pPr>
              <w:spacing w:after="0" w:line="240" w:lineRule="auto"/>
              <w:jc w:val="center"/>
            </w:pPr>
            <w:r>
              <w:t>1 609.5</w:t>
            </w:r>
          </w:p>
        </w:tc>
        <w:tc>
          <w:tcPr>
            <w:tcW w:w="550" w:type="pct"/>
            <w:vMerge/>
          </w:tcPr>
          <w:p w14:paraId="45CA3BCE" w14:textId="77777777" w:rsidR="00191D4A" w:rsidRDefault="00191D4A" w:rsidP="00270DF4">
            <w:pPr>
              <w:spacing w:after="0" w:line="240" w:lineRule="auto"/>
              <w:jc w:val="center"/>
            </w:pPr>
          </w:p>
        </w:tc>
        <w:tc>
          <w:tcPr>
            <w:tcW w:w="408" w:type="pct"/>
          </w:tcPr>
          <w:p w14:paraId="7A652BCB" w14:textId="77777777" w:rsidR="00191D4A" w:rsidRDefault="00DF0B58" w:rsidP="00270DF4">
            <w:pPr>
              <w:spacing w:after="0" w:line="240" w:lineRule="auto"/>
              <w:jc w:val="center"/>
            </w:pPr>
            <w:r>
              <w:t>700.0</w:t>
            </w:r>
          </w:p>
        </w:tc>
        <w:tc>
          <w:tcPr>
            <w:tcW w:w="570" w:type="pct"/>
          </w:tcPr>
          <w:p w14:paraId="164E0269" w14:textId="77777777" w:rsidR="00191D4A" w:rsidRDefault="00BE5360" w:rsidP="00270DF4">
            <w:pPr>
              <w:spacing w:after="0" w:line="240" w:lineRule="auto"/>
              <w:jc w:val="center"/>
            </w:pPr>
            <w:r>
              <w:t>1 903.9</w:t>
            </w:r>
          </w:p>
        </w:tc>
      </w:tr>
      <w:tr w:rsidR="00BE5360" w14:paraId="67954BD0" w14:textId="77777777" w:rsidTr="00227E41">
        <w:trPr>
          <w:trHeight w:val="364"/>
        </w:trPr>
        <w:tc>
          <w:tcPr>
            <w:tcW w:w="462" w:type="pct"/>
          </w:tcPr>
          <w:p w14:paraId="46254500" w14:textId="77777777" w:rsidR="00191D4A" w:rsidRDefault="00191D4A" w:rsidP="00270DF4">
            <w:pPr>
              <w:spacing w:after="0" w:line="240" w:lineRule="auto"/>
              <w:jc w:val="left"/>
            </w:pPr>
            <w:r>
              <w:t>10</w:t>
            </w:r>
          </w:p>
        </w:tc>
        <w:tc>
          <w:tcPr>
            <w:tcW w:w="550" w:type="pct"/>
            <w:vMerge/>
            <w:tcBorders>
              <w:bottom w:val="single" w:sz="18" w:space="0" w:color="auto"/>
            </w:tcBorders>
          </w:tcPr>
          <w:p w14:paraId="1ED4FD20" w14:textId="77777777" w:rsidR="00191D4A" w:rsidRDefault="00191D4A" w:rsidP="00270DF4">
            <w:pPr>
              <w:spacing w:after="0" w:line="240" w:lineRule="auto"/>
              <w:jc w:val="center"/>
            </w:pPr>
          </w:p>
        </w:tc>
        <w:tc>
          <w:tcPr>
            <w:tcW w:w="363" w:type="pct"/>
            <w:vMerge/>
            <w:tcBorders>
              <w:bottom w:val="single" w:sz="18" w:space="0" w:color="auto"/>
            </w:tcBorders>
          </w:tcPr>
          <w:p w14:paraId="6BFF6C38" w14:textId="77777777" w:rsidR="00191D4A" w:rsidRDefault="00191D4A" w:rsidP="00270DF4">
            <w:pPr>
              <w:spacing w:after="0" w:line="240" w:lineRule="auto"/>
              <w:jc w:val="center"/>
            </w:pPr>
          </w:p>
        </w:tc>
        <w:tc>
          <w:tcPr>
            <w:tcW w:w="570" w:type="pct"/>
            <w:tcBorders>
              <w:bottom w:val="single" w:sz="18" w:space="0" w:color="auto"/>
            </w:tcBorders>
          </w:tcPr>
          <w:p w14:paraId="40E79801" w14:textId="77777777" w:rsidR="00191D4A" w:rsidRDefault="009D118F" w:rsidP="00270DF4">
            <w:pPr>
              <w:spacing w:after="0" w:line="240" w:lineRule="auto"/>
              <w:jc w:val="center"/>
            </w:pPr>
            <w:r>
              <w:t>17 235.5</w:t>
            </w:r>
          </w:p>
        </w:tc>
        <w:tc>
          <w:tcPr>
            <w:tcW w:w="550" w:type="pct"/>
            <w:vMerge/>
            <w:tcBorders>
              <w:bottom w:val="single" w:sz="18" w:space="0" w:color="auto"/>
            </w:tcBorders>
          </w:tcPr>
          <w:p w14:paraId="0FBF3B5A" w14:textId="77777777" w:rsidR="00191D4A" w:rsidRDefault="00191D4A" w:rsidP="00270DF4">
            <w:pPr>
              <w:spacing w:after="0" w:line="240" w:lineRule="auto"/>
              <w:jc w:val="center"/>
            </w:pPr>
          </w:p>
        </w:tc>
        <w:tc>
          <w:tcPr>
            <w:tcW w:w="408" w:type="pct"/>
            <w:tcBorders>
              <w:bottom w:val="single" w:sz="18" w:space="0" w:color="auto"/>
            </w:tcBorders>
          </w:tcPr>
          <w:p w14:paraId="3654AF22" w14:textId="77777777" w:rsidR="00191D4A" w:rsidRDefault="00DF0B58" w:rsidP="00270DF4">
            <w:pPr>
              <w:spacing w:after="0" w:line="240" w:lineRule="auto"/>
              <w:jc w:val="center"/>
            </w:pPr>
            <w:r>
              <w:t>700.0</w:t>
            </w:r>
          </w:p>
        </w:tc>
        <w:tc>
          <w:tcPr>
            <w:tcW w:w="570" w:type="pct"/>
            <w:tcBorders>
              <w:bottom w:val="single" w:sz="18" w:space="0" w:color="auto"/>
            </w:tcBorders>
          </w:tcPr>
          <w:p w14:paraId="69CF711C" w14:textId="77777777" w:rsidR="00191D4A" w:rsidRDefault="00DF0B58" w:rsidP="00270DF4">
            <w:pPr>
              <w:spacing w:after="0" w:line="240" w:lineRule="auto"/>
              <w:jc w:val="center"/>
            </w:pPr>
            <w:r>
              <w:t>2 252.2</w:t>
            </w:r>
          </w:p>
        </w:tc>
        <w:tc>
          <w:tcPr>
            <w:tcW w:w="550" w:type="pct"/>
            <w:vMerge/>
            <w:tcBorders>
              <w:bottom w:val="single" w:sz="18" w:space="0" w:color="auto"/>
            </w:tcBorders>
          </w:tcPr>
          <w:p w14:paraId="56331D22" w14:textId="77777777" w:rsidR="00191D4A" w:rsidRDefault="00191D4A" w:rsidP="00270DF4">
            <w:pPr>
              <w:spacing w:after="0" w:line="240" w:lineRule="auto"/>
              <w:jc w:val="center"/>
            </w:pPr>
          </w:p>
        </w:tc>
        <w:tc>
          <w:tcPr>
            <w:tcW w:w="408" w:type="pct"/>
            <w:tcBorders>
              <w:bottom w:val="single" w:sz="18" w:space="0" w:color="auto"/>
            </w:tcBorders>
          </w:tcPr>
          <w:p w14:paraId="01F172A7" w14:textId="77777777" w:rsidR="00191D4A" w:rsidRDefault="00DF0B58" w:rsidP="00270DF4">
            <w:pPr>
              <w:spacing w:after="0" w:line="240" w:lineRule="auto"/>
              <w:jc w:val="center"/>
            </w:pPr>
            <w:r>
              <w:t>150.0</w:t>
            </w:r>
          </w:p>
        </w:tc>
        <w:tc>
          <w:tcPr>
            <w:tcW w:w="570" w:type="pct"/>
            <w:tcBorders>
              <w:bottom w:val="single" w:sz="18" w:space="0" w:color="auto"/>
            </w:tcBorders>
          </w:tcPr>
          <w:p w14:paraId="26C82738" w14:textId="77777777" w:rsidR="00191D4A" w:rsidRDefault="00BE5360" w:rsidP="00270DF4">
            <w:pPr>
              <w:spacing w:after="0" w:line="240" w:lineRule="auto"/>
              <w:jc w:val="center"/>
            </w:pPr>
            <w:r>
              <w:t>300.0</w:t>
            </w:r>
          </w:p>
        </w:tc>
      </w:tr>
    </w:tbl>
    <w:p w14:paraId="658A4B71" w14:textId="77777777" w:rsidR="00272A3E" w:rsidRDefault="00272A3E" w:rsidP="00270DF4">
      <w:pPr>
        <w:spacing w:after="0" w:line="240" w:lineRule="auto"/>
        <w:jc w:val="center"/>
      </w:pPr>
    </w:p>
    <w:p w14:paraId="057D28F0" w14:textId="77777777" w:rsidR="00272A3E" w:rsidRDefault="00272A3E">
      <w:pPr>
        <w:spacing w:after="0" w:line="240" w:lineRule="auto"/>
        <w:jc w:val="left"/>
        <w:rPr>
          <w:b/>
        </w:rPr>
      </w:pPr>
      <w:r>
        <w:br w:type="page"/>
      </w:r>
    </w:p>
    <w:p w14:paraId="2D982E78" w14:textId="77777777" w:rsidR="006D2492" w:rsidRPr="001D2FF5" w:rsidRDefault="00A40B99" w:rsidP="001F002A">
      <w:pPr>
        <w:pStyle w:val="Titre1"/>
      </w:pPr>
      <w:r>
        <w:lastRenderedPageBreak/>
        <w:t>FIGURE LEGEND</w:t>
      </w:r>
    </w:p>
    <w:p w14:paraId="423B7CAC" w14:textId="77777777" w:rsidR="00E73104" w:rsidRPr="00E73104"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E73104">
        <w:rPr>
          <w:noProof/>
        </w:rPr>
        <w:t xml:space="preserve">Figure 1. </w:t>
      </w:r>
      <w:r w:rsidR="00E73104" w:rsidRPr="00750637">
        <w:rPr>
          <w:b w:val="0"/>
          <w:noProof/>
        </w:rPr>
        <w:t>Simulated qMT parameter errors due to B</w:t>
      </w:r>
      <w:r w:rsidR="00E73104" w:rsidRPr="00750637">
        <w:rPr>
          <w:b w:val="0"/>
          <w:noProof/>
          <w:vertAlign w:val="subscript"/>
        </w:rPr>
        <w:t>1</w:t>
      </w:r>
      <w:r w:rsidR="00E73104" w:rsidRPr="00750637">
        <w:rPr>
          <w:b w:val="0"/>
          <w:noProof/>
        </w:rPr>
        <w:t>-inaccuracies (-30% &lt; ΔB</w:t>
      </w:r>
      <w:r w:rsidR="00E73104" w:rsidRPr="00750637">
        <w:rPr>
          <w:b w:val="0"/>
          <w:noProof/>
          <w:vertAlign w:val="subscript"/>
        </w:rPr>
        <w:t>1</w:t>
      </w:r>
      <w:r w:rsidR="00E73104" w:rsidRPr="00750637">
        <w:rPr>
          <w:b w:val="0"/>
          <w:noProof/>
        </w:rPr>
        <w:t xml:space="preserve"> &lt; 30%) considering a B</w:t>
      </w:r>
      <w:r w:rsidR="00E73104" w:rsidRPr="00750637">
        <w:rPr>
          <w:b w:val="0"/>
          <w:noProof/>
          <w:vertAlign w:val="subscript"/>
        </w:rPr>
        <w:t>1</w:t>
      </w:r>
      <w:r w:rsidR="00E73104" w:rsidRPr="00750637">
        <w:rPr>
          <w:b w:val="0"/>
          <w:noProof/>
        </w:rPr>
        <w:t>-independent T</w:t>
      </w:r>
      <w:r w:rsidR="00E73104" w:rsidRPr="00750637">
        <w:rPr>
          <w:b w:val="0"/>
          <w:noProof/>
          <w:vertAlign w:val="subscript"/>
        </w:rPr>
        <w:t xml:space="preserve">1 </w:t>
      </w:r>
      <w:r w:rsidR="00E73104" w:rsidRPr="00750637">
        <w:rPr>
          <w:b w:val="0"/>
          <w:noProof/>
        </w:rPr>
        <w:t>measurement (red: IR – inversion recovery) and a B</w:t>
      </w:r>
      <w:r w:rsidR="00E73104" w:rsidRPr="00750637">
        <w:rPr>
          <w:b w:val="0"/>
          <w:noProof/>
          <w:vertAlign w:val="subscript"/>
        </w:rPr>
        <w:t>1</w:t>
      </w:r>
      <w:r w:rsidR="00E73104" w:rsidRPr="00750637">
        <w:rPr>
          <w:b w:val="0"/>
          <w:noProof/>
        </w:rPr>
        <w:t>-dependent T</w:t>
      </w:r>
      <w:r w:rsidR="00E73104" w:rsidRPr="00750637">
        <w:rPr>
          <w:b w:val="0"/>
          <w:noProof/>
          <w:vertAlign w:val="subscript"/>
        </w:rPr>
        <w:t>1</w:t>
      </w:r>
      <w:r w:rsidR="00E73104" w:rsidRPr="00750637">
        <w:rPr>
          <w:b w:val="0"/>
          <w:noProof/>
        </w:rPr>
        <w:t>-measurement (blue: VFA – variable flip angle). Solid lines are parameter errors calculated from minimizing Eq. 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p>
    <w:p w14:paraId="7F2AAC78"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750637">
        <w:rPr>
          <w:b w:val="0"/>
          <w:noProof/>
        </w:rPr>
        <w:t>Simulated qMT parameter errors estimated from Eq. 2 for ΔB</w:t>
      </w:r>
      <w:r w:rsidRPr="00750637">
        <w:rPr>
          <w:b w:val="0"/>
          <w:noProof/>
          <w:vertAlign w:val="subscript"/>
        </w:rPr>
        <w:t>1</w:t>
      </w:r>
      <w:r w:rsidRPr="00750637">
        <w:rPr>
          <w:b w:val="0"/>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23277D91"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750637">
        <w:rPr>
          <w:b w:val="0"/>
          <w:noProof/>
        </w:rPr>
        <w:t xml:space="preserve"> Sensitivity values for each qMT fitting parameters (F, k</w:t>
      </w:r>
      <w:r w:rsidRPr="00750637">
        <w:rPr>
          <w:b w:val="0"/>
          <w:noProof/>
          <w:vertAlign w:val="subscript"/>
        </w:rPr>
        <w:t>f</w:t>
      </w:r>
      <w:r w:rsidRPr="00750637">
        <w:rPr>
          <w:b w:val="0"/>
          <w:noProof/>
        </w:rPr>
        <w:t>, T</w:t>
      </w:r>
      <w:r w:rsidRPr="00750637">
        <w:rPr>
          <w:b w:val="0"/>
          <w:noProof/>
          <w:vertAlign w:val="subscript"/>
        </w:rPr>
        <w:t>2,f</w:t>
      </w:r>
      <w:r w:rsidRPr="00750637">
        <w:rPr>
          <w:b w:val="0"/>
          <w:noProof/>
        </w:rPr>
        <w:t>, T</w:t>
      </w:r>
      <w:r w:rsidRPr="00750637">
        <w:rPr>
          <w:b w:val="0"/>
          <w:noProof/>
          <w:vertAlign w:val="subscript"/>
        </w:rPr>
        <w:t>2,r</w:t>
      </w:r>
      <w:r w:rsidRPr="00750637">
        <w:rPr>
          <w:b w:val="0"/>
          <w:noProof/>
        </w:rPr>
        <w:t>) and B</w:t>
      </w:r>
      <w:r w:rsidRPr="00750637">
        <w:rPr>
          <w:b w:val="0"/>
          <w:noProof/>
          <w:vertAlign w:val="subscript"/>
        </w:rPr>
        <w:t>1</w:t>
      </w:r>
      <w:r w:rsidRPr="00750637">
        <w:rPr>
          <w:b w:val="0"/>
          <w:noProof/>
        </w:rPr>
        <w:t xml:space="preserve"> measurement values considering a B</w:t>
      </w:r>
      <w:r w:rsidRPr="00750637">
        <w:rPr>
          <w:b w:val="0"/>
          <w:noProof/>
          <w:vertAlign w:val="subscript"/>
        </w:rPr>
        <w:t>1</w:t>
      </w:r>
      <w:r w:rsidRPr="00750637">
        <w:rPr>
          <w:b w:val="0"/>
          <w:noProof/>
        </w:rPr>
        <w:t>-independent T</w:t>
      </w:r>
      <w:r w:rsidRPr="00750637">
        <w:rPr>
          <w:b w:val="0"/>
          <w:noProof/>
          <w:vertAlign w:val="subscript"/>
        </w:rPr>
        <w:t>1</w:t>
      </w:r>
      <w:r w:rsidRPr="00750637">
        <w:rPr>
          <w:b w:val="0"/>
          <w:noProof/>
        </w:rPr>
        <w:t xml:space="preserve"> measure (IR – inversion recovery) and a B</w:t>
      </w:r>
      <w:r w:rsidRPr="00750637">
        <w:rPr>
          <w:b w:val="0"/>
          <w:noProof/>
          <w:vertAlign w:val="subscript"/>
        </w:rPr>
        <w:t>1</w:t>
      </w:r>
      <w:r w:rsidRPr="00750637">
        <w:rPr>
          <w:b w:val="0"/>
          <w:noProof/>
        </w:rPr>
        <w:t>-dependent T</w:t>
      </w:r>
      <w:r w:rsidRPr="00750637">
        <w:rPr>
          <w:b w:val="0"/>
          <w:noProof/>
          <w:vertAlign w:val="subscript"/>
        </w:rPr>
        <w:t>1</w:t>
      </w:r>
      <w:r w:rsidRPr="00750637">
        <w:rPr>
          <w:b w:val="0"/>
          <w:noProof/>
        </w:rPr>
        <w:t xml:space="preserve"> measure (VFA – variable flip angle). The 312-point protocol shown (12 flip angles x 26 offset frequencies) represents the initial search-space used for protocol optimization. The sets of sensitivity values for each fitting parameter (</w:t>
      </w:r>
      <w:r>
        <w:rPr>
          <w:noProof/>
        </w:rPr>
        <w:t>a</w:t>
      </w:r>
      <w:r w:rsidRPr="00750637">
        <w:rPr>
          <w:b w:val="0"/>
          <w:noProof/>
        </w:rPr>
        <w:t>–</w:t>
      </w:r>
      <w:r>
        <w:rPr>
          <w:noProof/>
        </w:rPr>
        <w:t>d</w:t>
      </w:r>
      <w:r w:rsidRPr="00750637">
        <w:rPr>
          <w:b w:val="0"/>
          <w:noProof/>
        </w:rPr>
        <w:t>) consists of the matrix columns of the Jacobian sensitivity matrix (</w:t>
      </w:r>
      <w:r>
        <w:rPr>
          <w:noProof/>
        </w:rPr>
        <w:t>S</w:t>
      </w:r>
      <w:r w:rsidRPr="00750637">
        <w:rPr>
          <w:i/>
          <w:noProof/>
          <w:vertAlign w:val="subscript"/>
        </w:rPr>
        <w:t>p</w:t>
      </w:r>
      <w:r w:rsidRPr="00750637">
        <w:rPr>
          <w:b w:val="0"/>
          <w:noProof/>
        </w:rPr>
        <w:t xml:space="preserve"> in Eq. 2 and 5).</w:t>
      </w:r>
    </w:p>
    <w:p w14:paraId="3D08F4D3"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750637">
        <w:rPr>
          <w:b w:val="0"/>
          <w:noProof/>
        </w:rPr>
        <w:t xml:space="preserve"> Variance-efficiency (</w:t>
      </w:r>
      <w:r>
        <w:rPr>
          <w:noProof/>
        </w:rPr>
        <w:t>a</w:t>
      </w:r>
      <w:r w:rsidRPr="00750637">
        <w:rPr>
          <w:b w:val="0"/>
          <w:noProof/>
        </w:rPr>
        <w:t>) and ΔF (</w:t>
      </w:r>
      <w:r>
        <w:rPr>
          <w:noProof/>
        </w:rPr>
        <w:t>b</w:t>
      </w:r>
      <w:r w:rsidRPr="00750637">
        <w:rPr>
          <w:b w:val="0"/>
          <w:noProof/>
        </w:rPr>
        <w:t>) (Eq. 2, ΔB</w:t>
      </w:r>
      <w:r w:rsidRPr="00750637">
        <w:rPr>
          <w:b w:val="0"/>
          <w:noProof/>
          <w:vertAlign w:val="subscript"/>
        </w:rPr>
        <w:t>1</w:t>
      </w:r>
      <w:r w:rsidRPr="00750637">
        <w:rPr>
          <w:b w:val="0"/>
          <w:noProof/>
        </w:rPr>
        <w:t xml:space="preserve"> = 5%) values during the iterative optimization of the sensitivity-regularized Cramer-Rao Lower-Bound equation (Eq. 5). Variance-</w:t>
      </w:r>
      <w:r w:rsidRPr="00750637">
        <w:rPr>
          <w:b w:val="0"/>
          <w:noProof/>
        </w:rPr>
        <w:lastRenderedPageBreak/>
        <w:t>efficiency is defined here as (variance × # acq. points)</w:t>
      </w:r>
      <w:r w:rsidRPr="00750637">
        <w:rPr>
          <w:b w:val="0"/>
          <w:noProof/>
          <w:vertAlign w:val="superscript"/>
        </w:rPr>
        <w:t>-1/2</w:t>
      </w:r>
      <w:r w:rsidRPr="00750637">
        <w:rPr>
          <w:b w:val="0"/>
          <w:noProof/>
        </w:rPr>
        <w:t>, where the variance is interpreted to be the parameter-normalized Cramer-Rao Lower Bound (</w:t>
      </w:r>
      <w:r w:rsidRPr="00750637">
        <w:rPr>
          <w:b w:val="0"/>
          <w:i/>
          <w:noProof/>
        </w:rPr>
        <w:t>V</w:t>
      </w:r>
      <w:r w:rsidRPr="00750637">
        <w:rPr>
          <w:b w:val="0"/>
          <w:noProof/>
        </w:rPr>
        <w:t>, Eq. 3).</w:t>
      </w:r>
    </w:p>
    <w:p w14:paraId="1BA511A1"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750637">
        <w:rPr>
          <w:b w:val="0"/>
          <w:noProof/>
        </w:rPr>
        <w:t xml:space="preserve"> Comparison between the 10-point protocols iteratively optimized from a 312-point search space using solely the parameter-normalized CRLB (λ = 0) and regularized CRLB</w:t>
      </w:r>
      <w:r w:rsidRPr="00750637">
        <w:rPr>
          <w:b w:val="0"/>
          <w:noProof/>
          <w:vertAlign w:val="subscript"/>
        </w:rPr>
        <w:t>λ=0.5</w:t>
      </w:r>
      <w:r w:rsidRPr="00750637">
        <w:rPr>
          <w:b w:val="0"/>
          <w:noProof/>
        </w:rPr>
        <w:t>. The different flip angle Z-spectrums of the initial optimization search-space are displayed in blue to emphasize the 10-point protocols. The flip angle Z-spectrums (150° to 700°, in 50° increments) range from the highest MT-signal values curve (150°) to lowest (700°).</w:t>
      </w:r>
    </w:p>
    <w:p w14:paraId="26A21233"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750637">
        <w:rPr>
          <w:b w:val="0"/>
          <w:noProof/>
        </w:rPr>
        <w:t xml:space="preserve"> Means (</w:t>
      </w:r>
      <w:r>
        <w:rPr>
          <w:noProof/>
        </w:rPr>
        <w:t>a</w:t>
      </w:r>
      <w:r w:rsidRPr="00750637">
        <w:rPr>
          <w:b w:val="0"/>
          <w:noProof/>
        </w:rPr>
        <w:t xml:space="preserve">, </w:t>
      </w:r>
      <w:r>
        <w:rPr>
          <w:noProof/>
        </w:rPr>
        <w:t>b</w:t>
      </w:r>
      <w:r w:rsidRPr="00750637">
        <w:rPr>
          <w:b w:val="0"/>
          <w:noProof/>
        </w:rPr>
        <w:t>) and standard deviations (</w:t>
      </w:r>
      <w:r>
        <w:rPr>
          <w:noProof/>
        </w:rPr>
        <w:t>c, d)</w:t>
      </w:r>
      <w:r w:rsidRPr="00750637">
        <w:rPr>
          <w:b w:val="0"/>
          <w:noProof/>
        </w:rPr>
        <w:t xml:space="preserve"> of the distribution of pool-size ratios (F) for sets of Monte Carlo simulations (10,000 runs, SNR = 100) fitted using a range of B</w:t>
      </w:r>
      <w:r w:rsidRPr="00750637">
        <w:rPr>
          <w:b w:val="0"/>
          <w:noProof/>
          <w:vertAlign w:val="subscript"/>
        </w:rPr>
        <w:t>1</w:t>
      </w:r>
      <w:r w:rsidRPr="00750637">
        <w:rPr>
          <w:b w:val="0"/>
          <w:noProof/>
        </w:rPr>
        <w:t xml:space="preserve"> errors (ΔB</w:t>
      </w:r>
      <w:r w:rsidRPr="00750637">
        <w:rPr>
          <w:b w:val="0"/>
          <w:noProof/>
          <w:vertAlign w:val="subscript"/>
        </w:rPr>
        <w:t>1</w:t>
      </w:r>
      <w:r w:rsidRPr="00750637">
        <w:rPr>
          <w:b w:val="0"/>
          <w:noProof/>
        </w:rPr>
        <w:t xml:space="preserve"> = ±30%, B</w:t>
      </w:r>
      <w:r w:rsidRPr="00750637">
        <w:rPr>
          <w:b w:val="0"/>
          <w:noProof/>
          <w:vertAlign w:val="subscript"/>
        </w:rPr>
        <w:t>1</w:t>
      </w:r>
      <w:r w:rsidRPr="00750637">
        <w:rPr>
          <w:b w:val="0"/>
          <w:noProof/>
        </w:rPr>
        <w:t xml:space="preserve"> = 1 n.u.) and for two sets of qMT parameters (white matter – </w:t>
      </w:r>
      <w:r>
        <w:rPr>
          <w:noProof/>
        </w:rPr>
        <w:t>a</w:t>
      </w:r>
      <w:r w:rsidRPr="00750637">
        <w:rPr>
          <w:b w:val="0"/>
          <w:noProof/>
        </w:rPr>
        <w:t>,</w:t>
      </w:r>
      <w:r>
        <w:rPr>
          <w:noProof/>
        </w:rPr>
        <w:t>c</w:t>
      </w:r>
      <w:r w:rsidRPr="00750637">
        <w:rPr>
          <w:b w:val="0"/>
          <w:noProof/>
        </w:rPr>
        <w:t xml:space="preserve">; grey matter – </w:t>
      </w:r>
      <w:r>
        <w:rPr>
          <w:noProof/>
        </w:rPr>
        <w:t>b</w:t>
      </w:r>
      <w:r w:rsidRPr="00750637">
        <w:rPr>
          <w:b w:val="0"/>
          <w:noProof/>
        </w:rPr>
        <w:t xml:space="preserve">, </w:t>
      </w:r>
      <w:r>
        <w:rPr>
          <w:noProof/>
        </w:rPr>
        <w:t>d</w:t>
      </w:r>
      <w:r w:rsidRPr="00750637">
        <w:rPr>
          <w:b w:val="0"/>
          <w:noProof/>
        </w:rPr>
        <w:t>). Mean F values (% error) shown here were compared relative to the accurate B</w:t>
      </w:r>
      <w:r w:rsidRPr="00750637">
        <w:rPr>
          <w:b w:val="0"/>
          <w:noProof/>
          <w:vertAlign w:val="subscript"/>
        </w:rPr>
        <w:t>1</w:t>
      </w:r>
      <w:r w:rsidRPr="00750637">
        <w:rPr>
          <w:b w:val="0"/>
          <w:noProof/>
        </w:rPr>
        <w:t xml:space="preserve"> value case (ΔB</w:t>
      </w:r>
      <w:r w:rsidRPr="00750637">
        <w:rPr>
          <w:b w:val="0"/>
          <w:noProof/>
          <w:vertAlign w:val="subscript"/>
        </w:rPr>
        <w:t>1</w:t>
      </w:r>
      <w:r w:rsidRPr="00750637">
        <w:rPr>
          <w:b w:val="0"/>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50637">
        <w:rPr>
          <w:b w:val="0"/>
          <w:noProof/>
          <w:vertAlign w:val="subscript"/>
        </w:rPr>
        <w:t>λ=0.5</w:t>
      </w:r>
      <w:r w:rsidRPr="00750637">
        <w:rPr>
          <w:b w:val="0"/>
          <w:noProof/>
        </w:rPr>
        <w:t xml:space="preserve"> (yellow) – protocol optimized similar to CRLB, regularized by the estimated error of F (ΔF) in the presence of a B</w:t>
      </w:r>
      <w:r w:rsidRPr="00750637">
        <w:rPr>
          <w:b w:val="0"/>
          <w:noProof/>
          <w:vertAlign w:val="subscript"/>
        </w:rPr>
        <w:t>1</w:t>
      </w:r>
      <w:r w:rsidRPr="00750637">
        <w:rPr>
          <w:b w:val="0"/>
          <w:noProof/>
        </w:rPr>
        <w:t xml:space="preserve"> error (Eq. 5).</w:t>
      </w:r>
    </w:p>
    <w:p w14:paraId="32A0F7A9" w14:textId="77777777" w:rsidR="00E73104" w:rsidRPr="00E73104" w:rsidRDefault="00E73104">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750637">
        <w:rPr>
          <w:b w:val="0"/>
          <w:noProof/>
        </w:rPr>
        <w:t xml:space="preserve"> Means (</w:t>
      </w:r>
      <w:r>
        <w:rPr>
          <w:noProof/>
        </w:rPr>
        <w:t>a</w:t>
      </w:r>
      <w:r w:rsidRPr="00750637">
        <w:rPr>
          <w:b w:val="0"/>
          <w:noProof/>
        </w:rPr>
        <w:t xml:space="preserve">, </w:t>
      </w:r>
      <w:r>
        <w:rPr>
          <w:noProof/>
        </w:rPr>
        <w:t>b</w:t>
      </w:r>
      <w:r w:rsidRPr="00750637">
        <w:rPr>
          <w:b w:val="0"/>
          <w:noProof/>
        </w:rPr>
        <w:t>) and standard deviations (</w:t>
      </w:r>
      <w:r>
        <w:rPr>
          <w:noProof/>
        </w:rPr>
        <w:t>c, d)</w:t>
      </w:r>
      <w:r w:rsidRPr="00750637">
        <w:rPr>
          <w:b w:val="0"/>
          <w:noProof/>
        </w:rPr>
        <w:t xml:space="preserve"> of the distribution of pool-size ratio values (F) for sets of Monte Carlo simulations (10,000 runs) fitted using a range of SNR values (25, 50, 75, 100, 150, and 200) and for two sets of qMT parameters (white matter – </w:t>
      </w:r>
      <w:r>
        <w:rPr>
          <w:noProof/>
        </w:rPr>
        <w:t>a</w:t>
      </w:r>
      <w:r w:rsidRPr="00750637">
        <w:rPr>
          <w:b w:val="0"/>
          <w:noProof/>
        </w:rPr>
        <w:t>,</w:t>
      </w:r>
      <w:r>
        <w:rPr>
          <w:noProof/>
        </w:rPr>
        <w:t>c</w:t>
      </w:r>
      <w:r w:rsidRPr="00750637">
        <w:rPr>
          <w:b w:val="0"/>
          <w:noProof/>
        </w:rPr>
        <w:t xml:space="preserve">; grey matter – </w:t>
      </w:r>
      <w:r>
        <w:rPr>
          <w:noProof/>
        </w:rPr>
        <w:t>b</w:t>
      </w:r>
      <w:r w:rsidRPr="00750637">
        <w:rPr>
          <w:b w:val="0"/>
          <w:noProof/>
        </w:rPr>
        <w:t xml:space="preserve">, </w:t>
      </w:r>
      <w:r>
        <w:rPr>
          <w:noProof/>
        </w:rPr>
        <w:t>d</w:t>
      </w:r>
      <w:r w:rsidRPr="00750637">
        <w:rPr>
          <w:b w:val="0"/>
          <w:noProof/>
        </w:rPr>
        <w:t xml:space="preserve">). Mean F values (% error) shown here were compared relative to data fitted for an ideal SNR case (noiseless), and the grey region represents the region of ±1% relative error. Data was fitted </w:t>
      </w:r>
      <w:r w:rsidRPr="00750637">
        <w:rPr>
          <w:b w:val="0"/>
          <w:noProof/>
        </w:rPr>
        <w:lastRenderedPageBreak/>
        <w:t>assuming ideal B</w:t>
      </w:r>
      <w:r w:rsidRPr="00750637">
        <w:rPr>
          <w:b w:val="0"/>
          <w:noProof/>
          <w:vertAlign w:val="subscript"/>
        </w:rPr>
        <w:t>1</w:t>
      </w:r>
      <w:r w:rsidRPr="00750637">
        <w:rPr>
          <w:b w:val="0"/>
          <w:noProof/>
        </w:rPr>
        <w:t xml:space="preserve"> values (B</w:t>
      </w:r>
      <w:r w:rsidRPr="00750637">
        <w:rPr>
          <w:b w:val="0"/>
          <w:noProof/>
          <w:vertAlign w:val="subscript"/>
        </w:rPr>
        <w:t>1</w:t>
      </w:r>
      <w:r w:rsidRPr="00750637">
        <w:rPr>
          <w:b w:val="0"/>
          <w:noProof/>
        </w:rPr>
        <w:t xml:space="preserve"> = 1 n.u., solid lines) and a 15% overestimation in B</w:t>
      </w:r>
      <w:r w:rsidRPr="00750637">
        <w:rPr>
          <w:b w:val="0"/>
          <w:noProof/>
          <w:vertAlign w:val="subscript"/>
        </w:rPr>
        <w:t>1</w:t>
      </w:r>
      <w:r w:rsidRPr="00750637">
        <w:rPr>
          <w:b w:val="0"/>
          <w:noProof/>
        </w:rPr>
        <w:t xml:space="preserve"> (B</w:t>
      </w:r>
      <w:r w:rsidRPr="00750637">
        <w:rPr>
          <w:b w:val="0"/>
          <w:noProof/>
          <w:vertAlign w:val="subscript"/>
        </w:rPr>
        <w:t>1</w:t>
      </w:r>
      <w:r w:rsidRPr="00750637">
        <w:rPr>
          <w:b w:val="0"/>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50637">
        <w:rPr>
          <w:b w:val="0"/>
          <w:noProof/>
          <w:vertAlign w:val="subscript"/>
        </w:rPr>
        <w:t>λ=0.5</w:t>
      </w:r>
      <w:r w:rsidRPr="00750637">
        <w:rPr>
          <w:b w:val="0"/>
          <w:noProof/>
        </w:rPr>
        <w:t xml:space="preserve"> (yellow) – protocol optimized similar to CRLB, regularized by the estimated error of F (ΔF) in the presence of a B</w:t>
      </w:r>
      <w:r w:rsidRPr="00750637">
        <w:rPr>
          <w:b w:val="0"/>
          <w:noProof/>
          <w:vertAlign w:val="subscript"/>
        </w:rPr>
        <w:t>1</w:t>
      </w:r>
      <w:r w:rsidRPr="00750637">
        <w:rPr>
          <w:b w:val="0"/>
          <w:noProof/>
        </w:rPr>
        <w:t xml:space="preserve"> error (Eq. 5).</w:t>
      </w:r>
    </w:p>
    <w:p w14:paraId="6449CCA8" w14:textId="77777777" w:rsidR="00BC1071" w:rsidRPr="00AA71C0" w:rsidRDefault="00624D30" w:rsidP="00D32169">
      <w:pPr>
        <w:pStyle w:val="Tabledesillustrations"/>
      </w:pPr>
      <w:r>
        <w:fldChar w:fldCharType="end"/>
      </w:r>
      <w:r w:rsidR="00BC1071" w:rsidRPr="00AA71C0">
        <w:br w:type="page"/>
      </w:r>
    </w:p>
    <w:p w14:paraId="7E3D470F" w14:textId="77777777" w:rsidR="00262C9B" w:rsidRDefault="009E2CF7" w:rsidP="00CF1ED7">
      <w:pPr>
        <w:jc w:val="center"/>
      </w:pPr>
      <w:r>
        <w:rPr>
          <w:noProof/>
          <w:lang w:val="fr-FR" w:eastAsia="fr-FR"/>
        </w:rPr>
        <w:lastRenderedPageBreak/>
        <w:drawing>
          <wp:inline distT="0" distB="0" distL="0" distR="0" wp14:anchorId="5C1D374D" wp14:editId="67DF7001">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3">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0FDBF839" w14:textId="77777777" w:rsidR="00CF1ED7" w:rsidRPr="00153C29" w:rsidRDefault="00CF1ED7" w:rsidP="00CF1ED7">
      <w:pPr>
        <w:pStyle w:val="Lgende"/>
        <w:rPr>
          <w:b w:val="0"/>
        </w:rPr>
      </w:pPr>
      <w:bookmarkStart w:id="110" w:name="_Ref492993963"/>
      <w:bookmarkStart w:id="111" w:name="_Toc492904924"/>
      <w:bookmarkStart w:id="112" w:name="_Toc492904983"/>
      <w:bookmarkStart w:id="113" w:name="_Toc492905406"/>
      <w:bookmarkStart w:id="114" w:name="_Toc493360416"/>
      <w:bookmarkStart w:id="115" w:name="_Toc493373899"/>
      <w:bookmarkStart w:id="116" w:name="_Toc493505997"/>
      <w:bookmarkStart w:id="117" w:name="_Toc493750997"/>
      <w:bookmarkStart w:id="118" w:name="_Toc493751107"/>
      <w:bookmarkStart w:id="119" w:name="_Toc494897838"/>
      <w:bookmarkStart w:id="120" w:name="_Toc495415180"/>
      <w:bookmarkStart w:id="121" w:name="_Toc495494188"/>
      <w:bookmarkStart w:id="122" w:name="_Toc49567495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110"/>
      <w:r>
        <w:t xml:space="preserve">. </w:t>
      </w:r>
      <w:bookmarkEnd w:id="111"/>
      <w:bookmarkEnd w:id="112"/>
      <w:bookmarkEnd w:id="113"/>
      <w:r w:rsidR="00153C29">
        <w:rPr>
          <w:b w:val="0"/>
        </w:rPr>
        <w:t>Simulated qMT parameter errors due to B</w:t>
      </w:r>
      <w:r w:rsidR="00153C29">
        <w:rPr>
          <w:b w:val="0"/>
          <w:vertAlign w:val="subscript"/>
        </w:rPr>
        <w:t>1</w:t>
      </w:r>
      <w:r w:rsidR="00153C29">
        <w:rPr>
          <w:b w:val="0"/>
        </w:rPr>
        <w:t>-inaccuracies (</w:t>
      </w:r>
      <w:r w:rsidR="00822E10">
        <w:rPr>
          <w:b w:val="0"/>
        </w:rPr>
        <w:t xml:space="preserve">-30% &lt; </w:t>
      </w:r>
      <w:r w:rsidR="00153C29">
        <w:rPr>
          <w:b w:val="0"/>
        </w:rPr>
        <w:t>ΔB</w:t>
      </w:r>
      <w:r w:rsidR="00153C29">
        <w:rPr>
          <w:b w:val="0"/>
          <w:vertAlign w:val="subscript"/>
        </w:rPr>
        <w:t>1</w:t>
      </w:r>
      <w:r w:rsidR="00822E10">
        <w:rPr>
          <w:b w:val="0"/>
        </w:rPr>
        <w:t xml:space="preserve"> &lt; 30%</w:t>
      </w:r>
      <w:r w:rsidR="00153C29">
        <w:rPr>
          <w:b w:val="0"/>
        </w:rPr>
        <w:t>)</w:t>
      </w:r>
      <w:r w:rsidR="00822E10">
        <w:rPr>
          <w:b w:val="0"/>
        </w:rPr>
        <w:t xml:space="preserve"> considering </w:t>
      </w:r>
      <w:r w:rsidR="00153C29">
        <w:rPr>
          <w:b w:val="0"/>
        </w:rPr>
        <w:t>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w:t>
      </w:r>
      <w:r w:rsidR="00822E10">
        <w:rPr>
          <w:b w:val="0"/>
        </w:rPr>
        <w:t>t (blue: VFA – variable flip ang</w:t>
      </w:r>
      <w:r w:rsidR="00153C29">
        <w:rPr>
          <w:b w:val="0"/>
        </w:rPr>
        <w:t xml:space="preserve">le). Solid lines are parameter errors </w:t>
      </w:r>
      <w:r w:rsidR="002073FF">
        <w:rPr>
          <w:b w:val="0"/>
        </w:rPr>
        <w:t>calculated from minimizing Eq. 2</w:t>
      </w:r>
      <w:r w:rsidR="00153C29">
        <w:rPr>
          <w:b w:val="0"/>
        </w:rPr>
        <w:t xml:space="preserve"> (first-order approximation of the Taylor expansion), and d</w:t>
      </w:r>
      <w:r w:rsidR="002073FF">
        <w:rPr>
          <w:b w:val="0"/>
        </w:rPr>
        <w:t>ashed</w:t>
      </w:r>
      <w:r w:rsidR="00153C29">
        <w:rPr>
          <w:b w:val="0"/>
        </w:rPr>
        <w:t xml:space="preserve"> lines are parameter errors calculated from fitting the qMT signal </w:t>
      </w:r>
      <w:r w:rsidR="002073FF">
        <w:rPr>
          <w:b w:val="0"/>
        </w:rPr>
        <w:t>according to the</w:t>
      </w:r>
      <w:r w:rsidR="00153C29">
        <w:rPr>
          <w:b w:val="0"/>
        </w:rPr>
        <w:t xml:space="preserve"> Sled &amp; Pike model.</w:t>
      </w:r>
      <w:r w:rsidR="00B501A4">
        <w:rPr>
          <w:b w:val="0"/>
        </w:rPr>
        <w:t xml:space="preserve"> The tissue parameters</w:t>
      </w:r>
      <w:r w:rsidR="002073FF">
        <w:rPr>
          <w:b w:val="0"/>
        </w:rPr>
        <w:t xml:space="preserve"> (white matter) and</w:t>
      </w:r>
      <w:r w:rsidR="00B501A4">
        <w:rPr>
          <w:b w:val="0"/>
        </w:rPr>
        <w:t xml:space="preserve"> qMT protocol</w:t>
      </w:r>
      <w:r w:rsidR="002073FF">
        <w:rPr>
          <w:b w:val="0"/>
        </w:rPr>
        <w:t xml:space="preserve"> (uniform)</w:t>
      </w:r>
      <w:r w:rsidR="00B501A4">
        <w:rPr>
          <w:b w:val="0"/>
        </w:rPr>
        <w:t xml:space="preserve"> were matched to those presented in Boudreau et al. 2017 (see Fig. 3 of the paper).</w:t>
      </w:r>
      <w:bookmarkEnd w:id="114"/>
      <w:bookmarkEnd w:id="115"/>
      <w:bookmarkEnd w:id="116"/>
      <w:bookmarkEnd w:id="117"/>
      <w:bookmarkEnd w:id="118"/>
      <w:bookmarkEnd w:id="119"/>
      <w:bookmarkEnd w:id="120"/>
      <w:bookmarkEnd w:id="121"/>
      <w:bookmarkEnd w:id="122"/>
    </w:p>
    <w:p w14:paraId="04CE5A3C" w14:textId="77777777" w:rsidR="0073030C" w:rsidRDefault="0073030C">
      <w:pPr>
        <w:spacing w:after="0" w:line="240" w:lineRule="auto"/>
        <w:jc w:val="left"/>
        <w:rPr>
          <w:lang w:eastAsia="en-CA"/>
        </w:rPr>
      </w:pPr>
      <w:r>
        <w:rPr>
          <w:lang w:eastAsia="en-CA"/>
        </w:rPr>
        <w:br w:type="page"/>
      </w:r>
    </w:p>
    <w:p w14:paraId="7B6853C2" w14:textId="77777777" w:rsidR="0073030C" w:rsidRDefault="00477771" w:rsidP="0073030C">
      <w:pPr>
        <w:jc w:val="center"/>
        <w:rPr>
          <w:lang w:eastAsia="en-CA"/>
        </w:rPr>
      </w:pPr>
      <w:r>
        <w:rPr>
          <w:noProof/>
          <w:lang w:val="fr-FR" w:eastAsia="fr-FR"/>
        </w:rPr>
        <w:lastRenderedPageBreak/>
        <w:drawing>
          <wp:inline distT="0" distB="0" distL="0" distR="0" wp14:anchorId="01D8D598" wp14:editId="7686EC07">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4">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6C6240DF" w14:textId="77777777" w:rsidR="0073030C" w:rsidRPr="00ED341D" w:rsidRDefault="0073030C" w:rsidP="0073030C">
      <w:pPr>
        <w:pStyle w:val="Lgende"/>
        <w:rPr>
          <w:b w:val="0"/>
        </w:rPr>
      </w:pPr>
      <w:bookmarkStart w:id="123" w:name="_Ref492993971"/>
      <w:bookmarkStart w:id="124" w:name="_Toc492904925"/>
      <w:bookmarkStart w:id="125" w:name="_Toc492904984"/>
      <w:bookmarkStart w:id="126" w:name="_Toc492905407"/>
      <w:bookmarkStart w:id="127" w:name="_Toc493360417"/>
      <w:bookmarkStart w:id="128" w:name="_Toc493373900"/>
      <w:bookmarkStart w:id="129" w:name="_Toc493505998"/>
      <w:bookmarkStart w:id="130" w:name="_Toc493750998"/>
      <w:bookmarkStart w:id="131" w:name="_Toc493751108"/>
      <w:bookmarkStart w:id="132" w:name="_Toc494897839"/>
      <w:bookmarkStart w:id="133" w:name="_Toc495415181"/>
      <w:bookmarkStart w:id="134" w:name="_Toc495494189"/>
      <w:bookmarkStart w:id="135" w:name="_Toc49567495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123"/>
      <w:r>
        <w:t xml:space="preserve">. </w:t>
      </w:r>
      <w:bookmarkEnd w:id="124"/>
      <w:bookmarkEnd w:id="125"/>
      <w:bookmarkEnd w:id="126"/>
      <w:r w:rsidR="00BD7856">
        <w:rPr>
          <w:b w:val="0"/>
        </w:rPr>
        <w:t xml:space="preserve">Simulated qMT parameter errors </w:t>
      </w:r>
      <w:r w:rsidR="00E73104">
        <w:rPr>
          <w:b w:val="0"/>
        </w:rPr>
        <w:t>estimated from Eq. 2</w:t>
      </w:r>
      <w:r w:rsidR="00ED341D">
        <w:rPr>
          <w:b w:val="0"/>
        </w:rPr>
        <w:t xml:space="preserve"> for ΔB</w:t>
      </w:r>
      <w:r w:rsidR="00ED341D">
        <w:rPr>
          <w:b w:val="0"/>
          <w:vertAlign w:val="subscript"/>
        </w:rPr>
        <w:t>1</w:t>
      </w:r>
      <w:r w:rsidR="00ED341D">
        <w:rPr>
          <w:b w:val="0"/>
        </w:rPr>
        <w:t>=0.05</w:t>
      </w:r>
      <w:r w:rsidR="001B0BEB">
        <w:rPr>
          <w:b w:val="0"/>
        </w:rPr>
        <w:t xml:space="preserve"> for a wide range of</w:t>
      </w:r>
      <w:r w:rsidR="00ED341D">
        <w:rPr>
          <w:b w:val="0"/>
        </w:rPr>
        <w:t xml:space="preserve"> logarithmically-uniform (offsets) qMT protocols</w:t>
      </w:r>
      <w:r w:rsidR="001B0BEB">
        <w:rPr>
          <w:b w:val="0"/>
        </w:rPr>
        <w:t>.</w:t>
      </w:r>
      <w:r w:rsidR="00ED341D">
        <w:rPr>
          <w:b w:val="0"/>
        </w:rPr>
        <w:t xml:space="preserve">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7"/>
      <w:bookmarkEnd w:id="128"/>
      <w:bookmarkEnd w:id="129"/>
      <w:bookmarkEnd w:id="130"/>
      <w:bookmarkEnd w:id="131"/>
      <w:bookmarkEnd w:id="132"/>
      <w:bookmarkEnd w:id="133"/>
      <w:bookmarkEnd w:id="134"/>
      <w:bookmarkEnd w:id="135"/>
    </w:p>
    <w:p w14:paraId="105F8D8C" w14:textId="77777777" w:rsidR="00C3148D" w:rsidRPr="00ED341D" w:rsidRDefault="00C3148D">
      <w:pPr>
        <w:spacing w:after="0" w:line="240" w:lineRule="auto"/>
        <w:jc w:val="left"/>
        <w:rPr>
          <w:lang w:eastAsia="en-CA"/>
        </w:rPr>
      </w:pPr>
      <w:r w:rsidRPr="00ED341D">
        <w:rPr>
          <w:lang w:eastAsia="en-CA"/>
        </w:rPr>
        <w:br w:type="page"/>
      </w:r>
    </w:p>
    <w:p w14:paraId="3CC5E1F1" w14:textId="77777777" w:rsidR="0073030C" w:rsidRDefault="00C3148D" w:rsidP="00C3148D">
      <w:pPr>
        <w:jc w:val="center"/>
        <w:rPr>
          <w:lang w:eastAsia="en-CA"/>
        </w:rPr>
      </w:pPr>
      <w:r>
        <w:rPr>
          <w:noProof/>
          <w:lang w:val="fr-FR" w:eastAsia="fr-FR"/>
        </w:rPr>
        <w:lastRenderedPageBreak/>
        <w:drawing>
          <wp:inline distT="0" distB="0" distL="0" distR="0" wp14:anchorId="3119B125" wp14:editId="41ADB8E0">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5">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0E79A93B" w14:textId="77777777" w:rsidR="00C3148D" w:rsidRPr="003B7715" w:rsidRDefault="00C3148D" w:rsidP="00C3148D">
      <w:pPr>
        <w:pStyle w:val="Lgende"/>
        <w:rPr>
          <w:b w:val="0"/>
        </w:rPr>
      </w:pPr>
      <w:bookmarkStart w:id="136" w:name="_Ref492994003"/>
      <w:bookmarkStart w:id="137" w:name="_Toc492905408"/>
      <w:bookmarkStart w:id="138" w:name="_Toc493360418"/>
      <w:bookmarkStart w:id="139" w:name="_Toc493373901"/>
      <w:bookmarkStart w:id="140" w:name="_Toc493505999"/>
      <w:bookmarkStart w:id="141" w:name="_Toc493750999"/>
      <w:bookmarkStart w:id="142" w:name="_Toc493751109"/>
      <w:bookmarkStart w:id="143" w:name="_Toc494897840"/>
      <w:bookmarkStart w:id="144" w:name="_Toc495415182"/>
      <w:bookmarkStart w:id="145" w:name="_Toc495494190"/>
      <w:bookmarkStart w:id="146" w:name="_Toc49567495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136"/>
      <w:r>
        <w:t>.</w:t>
      </w:r>
      <w:r>
        <w:rPr>
          <w:b w:val="0"/>
        </w:rPr>
        <w:t xml:space="preserve"> </w:t>
      </w:r>
      <w:bookmarkEnd w:id="137"/>
      <w:r w:rsidR="007A288F">
        <w:rPr>
          <w:b w:val="0"/>
        </w:rPr>
        <w:t xml:space="preserve">Sensitivity values for each </w:t>
      </w:r>
      <w:proofErr w:type="spellStart"/>
      <w:r w:rsidR="007A288F">
        <w:rPr>
          <w:b w:val="0"/>
        </w:rPr>
        <w:t>qMT</w:t>
      </w:r>
      <w:proofErr w:type="spellEnd"/>
      <w:r w:rsidR="007A288F">
        <w:rPr>
          <w:b w:val="0"/>
        </w:rPr>
        <w:t xml:space="preserve"> fitting parameters (F, </w:t>
      </w:r>
      <w:proofErr w:type="spellStart"/>
      <w:r w:rsidR="007A288F">
        <w:rPr>
          <w:b w:val="0"/>
        </w:rPr>
        <w:t>k</w:t>
      </w:r>
      <w:r w:rsidR="007A288F">
        <w:rPr>
          <w:b w:val="0"/>
          <w:vertAlign w:val="subscript"/>
        </w:rPr>
        <w:t>f</w:t>
      </w:r>
      <w:proofErr w:type="spellEnd"/>
      <w:r w:rsidR="007A288F">
        <w:rPr>
          <w:b w:val="0"/>
        </w:rPr>
        <w:t>, T</w:t>
      </w:r>
      <w:proofErr w:type="gramStart"/>
      <w:r w:rsidR="007A288F">
        <w:rPr>
          <w:b w:val="0"/>
          <w:vertAlign w:val="subscript"/>
        </w:rPr>
        <w:t>2,f</w:t>
      </w:r>
      <w:proofErr w:type="gramEnd"/>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w:t>
      </w:r>
      <w:r w:rsidR="008F3ECA">
        <w:rPr>
          <w:b w:val="0"/>
        </w:rPr>
        <w:t>– variable flip angle). The 312-point protocol shown (12 flip angles x 26 offset frequencies) represents the initial</w:t>
      </w:r>
      <w:r w:rsidR="003B7715">
        <w:rPr>
          <w:b w:val="0"/>
        </w:rPr>
        <w:t xml:space="preserve"> search-space </w:t>
      </w:r>
      <w:r w:rsidR="008F3ECA">
        <w:rPr>
          <w:b w:val="0"/>
        </w:rPr>
        <w:t xml:space="preserve">used for </w:t>
      </w:r>
      <w:r w:rsidR="003B7715">
        <w:rPr>
          <w:b w:val="0"/>
        </w:rPr>
        <w:t>protocol optimization. The sets of sensitivity values for each fitting parameter (</w:t>
      </w:r>
      <w:r w:rsidR="003B7715" w:rsidRPr="003B7715">
        <w:t>a</w:t>
      </w:r>
      <w:r w:rsidR="003B7715">
        <w:rPr>
          <w:b w:val="0"/>
        </w:rPr>
        <w:t>–</w:t>
      </w:r>
      <w:r w:rsidR="003B7715" w:rsidRPr="003B7715">
        <w:t>d</w:t>
      </w:r>
      <w:r w:rsidR="003B7715">
        <w:rPr>
          <w:b w:val="0"/>
        </w:rPr>
        <w:t xml:space="preserve">) consists of the matrix columns of the Jacobian </w:t>
      </w:r>
      <w:r w:rsidR="008F3ECA">
        <w:rPr>
          <w:b w:val="0"/>
        </w:rPr>
        <w:t xml:space="preserve">sensitivity matrix </w:t>
      </w:r>
      <w:r w:rsidR="003B7715">
        <w:rPr>
          <w:b w:val="0"/>
        </w:rPr>
        <w:t>(</w:t>
      </w:r>
      <w:proofErr w:type="spellStart"/>
      <w:r w:rsidR="003B7715">
        <w:t>S</w:t>
      </w:r>
      <w:r w:rsidR="003B7715">
        <w:rPr>
          <w:i/>
          <w:vertAlign w:val="subscript"/>
        </w:rPr>
        <w:t>p</w:t>
      </w:r>
      <w:proofErr w:type="spellEnd"/>
      <w:r w:rsidR="008F3ECA">
        <w:rPr>
          <w:b w:val="0"/>
        </w:rPr>
        <w:t xml:space="preserve"> in</w:t>
      </w:r>
      <w:r w:rsidR="003B7715">
        <w:rPr>
          <w:b w:val="0"/>
        </w:rPr>
        <w:t xml:space="preserve"> Eq. 2</w:t>
      </w:r>
      <w:r w:rsidR="00AF16FF">
        <w:rPr>
          <w:b w:val="0"/>
        </w:rPr>
        <w:t xml:space="preserve"> and 5</w:t>
      </w:r>
      <w:r w:rsidR="003B7715">
        <w:rPr>
          <w:b w:val="0"/>
        </w:rPr>
        <w:t>).</w:t>
      </w:r>
      <w:bookmarkEnd w:id="138"/>
      <w:bookmarkEnd w:id="139"/>
      <w:bookmarkEnd w:id="140"/>
      <w:bookmarkEnd w:id="141"/>
      <w:bookmarkEnd w:id="142"/>
      <w:bookmarkEnd w:id="143"/>
      <w:bookmarkEnd w:id="144"/>
      <w:bookmarkEnd w:id="145"/>
      <w:bookmarkEnd w:id="146"/>
    </w:p>
    <w:p w14:paraId="6C5DE544" w14:textId="77777777" w:rsidR="00C006CC" w:rsidRDefault="00C006CC">
      <w:pPr>
        <w:spacing w:after="0" w:line="240" w:lineRule="auto"/>
        <w:jc w:val="left"/>
        <w:rPr>
          <w:lang w:eastAsia="en-CA"/>
        </w:rPr>
      </w:pPr>
      <w:r>
        <w:rPr>
          <w:lang w:eastAsia="en-CA"/>
        </w:rPr>
        <w:br w:type="page"/>
      </w:r>
    </w:p>
    <w:p w14:paraId="693161AE" w14:textId="77777777" w:rsidR="00C3148D" w:rsidRDefault="00CA60D7" w:rsidP="00C006CC">
      <w:pPr>
        <w:jc w:val="center"/>
        <w:rPr>
          <w:lang w:eastAsia="en-CA"/>
        </w:rPr>
      </w:pPr>
      <w:r>
        <w:rPr>
          <w:noProof/>
          <w:lang w:val="fr-FR" w:eastAsia="fr-FR"/>
        </w:rPr>
        <w:lastRenderedPageBreak/>
        <w:drawing>
          <wp:inline distT="0" distB="0" distL="0" distR="0" wp14:anchorId="409A3A73" wp14:editId="77C115C8">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6">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267D3358" w14:textId="77777777" w:rsidR="00C006CC" w:rsidRPr="00194DDD" w:rsidRDefault="00C006CC" w:rsidP="00C006CC">
      <w:pPr>
        <w:pStyle w:val="Lgende"/>
        <w:rPr>
          <w:b w:val="0"/>
        </w:rPr>
      </w:pPr>
      <w:bookmarkStart w:id="147" w:name="_Ref492994018"/>
      <w:bookmarkStart w:id="148" w:name="_Toc492905409"/>
      <w:bookmarkStart w:id="149" w:name="_Toc493360419"/>
      <w:bookmarkStart w:id="150" w:name="_Toc493373902"/>
      <w:bookmarkStart w:id="151" w:name="_Toc493506000"/>
      <w:bookmarkStart w:id="152" w:name="_Toc493751000"/>
      <w:bookmarkStart w:id="153" w:name="_Toc493751110"/>
      <w:bookmarkStart w:id="154" w:name="_Toc494897841"/>
      <w:bookmarkStart w:id="155" w:name="_Toc495415183"/>
      <w:bookmarkStart w:id="156" w:name="_Toc495494191"/>
      <w:bookmarkStart w:id="157" w:name="_Toc49567495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147"/>
      <w:r>
        <w:t>.</w:t>
      </w:r>
      <w:r>
        <w:rPr>
          <w:b w:val="0"/>
        </w:rPr>
        <w:t xml:space="preserve"> </w:t>
      </w:r>
      <w:bookmarkEnd w:id="148"/>
      <w:r w:rsidR="003B7715">
        <w:rPr>
          <w:b w:val="0"/>
        </w:rPr>
        <w:t>Variance-efficiency (</w:t>
      </w:r>
      <w:r w:rsidR="003B7715">
        <w:t>a</w:t>
      </w:r>
      <w:r w:rsidR="003B7715">
        <w:rPr>
          <w:b w:val="0"/>
        </w:rPr>
        <w:t xml:space="preserve">) and </w:t>
      </w:r>
      <w:r w:rsidR="00194DDD">
        <w:rPr>
          <w:b w:val="0"/>
        </w:rPr>
        <w:t xml:space="preserve">ΔF </w:t>
      </w:r>
      <w:r w:rsidR="0084084D">
        <w:rPr>
          <w:b w:val="0"/>
        </w:rPr>
        <w:t>(</w:t>
      </w:r>
      <w:r w:rsidR="0084084D">
        <w:t>b</w:t>
      </w:r>
      <w:r w:rsidR="0084084D">
        <w:rPr>
          <w:b w:val="0"/>
        </w:rPr>
        <w:t xml:space="preserve">) </w:t>
      </w:r>
      <w:r w:rsidR="00194DDD">
        <w:rPr>
          <w:b w:val="0"/>
        </w:rPr>
        <w:t>(Eq. 2</w:t>
      </w:r>
      <w:r w:rsidR="001A2FA2">
        <w:rPr>
          <w:b w:val="0"/>
        </w:rPr>
        <w:t>, ΔB</w:t>
      </w:r>
      <w:r w:rsidR="001A2FA2">
        <w:rPr>
          <w:b w:val="0"/>
          <w:vertAlign w:val="subscript"/>
        </w:rPr>
        <w:t>1</w:t>
      </w:r>
      <w:r w:rsidR="001A2FA2">
        <w:rPr>
          <w:b w:val="0"/>
        </w:rPr>
        <w:t xml:space="preserve"> = 5%</w:t>
      </w:r>
      <w:r w:rsidR="00194DDD">
        <w:rPr>
          <w:b w:val="0"/>
        </w:rPr>
        <w:t xml:space="preserve">) values </w:t>
      </w:r>
      <w:r w:rsidR="0084084D">
        <w:rPr>
          <w:b w:val="0"/>
        </w:rPr>
        <w:t>during the</w:t>
      </w:r>
      <w:r w:rsidR="00194DDD">
        <w:rPr>
          <w:b w:val="0"/>
        </w:rPr>
        <w:t xml:space="preserve"> iterative optimization of the </w:t>
      </w:r>
      <w:r w:rsidR="0084084D">
        <w:rPr>
          <w:b w:val="0"/>
        </w:rPr>
        <w:t>sensitivity</w:t>
      </w:r>
      <w:r w:rsidR="00194DDD">
        <w:rPr>
          <w:b w:val="0"/>
        </w:rPr>
        <w:t>-regularized Cramer-Rao Lower-Bound</w:t>
      </w:r>
      <w:r w:rsidR="003A4867">
        <w:rPr>
          <w:b w:val="0"/>
        </w:rPr>
        <w:t xml:space="preserve"> equation (Eq. 5). </w:t>
      </w:r>
      <w:r w:rsidR="0084084D">
        <w:rPr>
          <w:b w:val="0"/>
        </w:rPr>
        <w:t>V</w:t>
      </w:r>
      <w:r w:rsidR="00194DDD">
        <w:rPr>
          <w:b w:val="0"/>
        </w:rPr>
        <w:t xml:space="preserve">ariance-efficiency is defined here as (variance × # </w:t>
      </w:r>
      <w:proofErr w:type="spellStart"/>
      <w:r w:rsidR="00194DDD">
        <w:rPr>
          <w:b w:val="0"/>
        </w:rPr>
        <w:t>acq</w:t>
      </w:r>
      <w:proofErr w:type="spellEnd"/>
      <w:r w:rsidR="00194DDD">
        <w:rPr>
          <w:b w:val="0"/>
        </w:rPr>
        <w:t>. points)</w:t>
      </w:r>
      <w:r w:rsidR="00194DDD">
        <w:rPr>
          <w:b w:val="0"/>
          <w:vertAlign w:val="superscript"/>
        </w:rPr>
        <w:t>-1/2</w:t>
      </w:r>
      <w:r w:rsidR="003A4867">
        <w:rPr>
          <w:b w:val="0"/>
        </w:rPr>
        <w:t>, where the variance is interpreted to be the parameter-normalized Cramer-Rao Lower Bound (</w:t>
      </w:r>
      <w:r w:rsidR="00E73104">
        <w:rPr>
          <w:b w:val="0"/>
          <w:i/>
        </w:rPr>
        <w:t>V</w:t>
      </w:r>
      <w:r w:rsidR="00E73104">
        <w:rPr>
          <w:b w:val="0"/>
        </w:rPr>
        <w:t xml:space="preserve">, </w:t>
      </w:r>
      <w:r w:rsidR="003A4867">
        <w:rPr>
          <w:b w:val="0"/>
        </w:rPr>
        <w:t>Eq. 3)</w:t>
      </w:r>
      <w:commentRangeStart w:id="158"/>
      <w:r w:rsidR="00194DDD">
        <w:rPr>
          <w:b w:val="0"/>
        </w:rPr>
        <w:t>.</w:t>
      </w:r>
      <w:bookmarkEnd w:id="149"/>
      <w:bookmarkEnd w:id="150"/>
      <w:bookmarkEnd w:id="151"/>
      <w:bookmarkEnd w:id="152"/>
      <w:bookmarkEnd w:id="153"/>
      <w:bookmarkEnd w:id="154"/>
      <w:bookmarkEnd w:id="155"/>
      <w:bookmarkEnd w:id="156"/>
      <w:bookmarkEnd w:id="157"/>
      <w:commentRangeEnd w:id="158"/>
      <w:r w:rsidR="003318B9">
        <w:rPr>
          <w:rStyle w:val="Marquedecommentaire"/>
          <w:rFonts w:eastAsia="Times"/>
          <w:b w:val="0"/>
          <w:bCs w:val="0"/>
          <w:lang w:eastAsia="en-US"/>
        </w:rPr>
        <w:commentReference w:id="158"/>
      </w:r>
    </w:p>
    <w:p w14:paraId="2C27765C" w14:textId="77777777" w:rsidR="00831BFB" w:rsidRDefault="00831BFB">
      <w:pPr>
        <w:spacing w:after="0" w:line="240" w:lineRule="auto"/>
        <w:jc w:val="left"/>
        <w:rPr>
          <w:lang w:eastAsia="en-CA"/>
        </w:rPr>
      </w:pPr>
      <w:r>
        <w:rPr>
          <w:lang w:eastAsia="en-CA"/>
        </w:rPr>
        <w:br w:type="page"/>
      </w:r>
    </w:p>
    <w:p w14:paraId="00F47487" w14:textId="77777777" w:rsidR="00C006CC" w:rsidRDefault="00831BFB" w:rsidP="00831BFB">
      <w:pPr>
        <w:jc w:val="center"/>
        <w:rPr>
          <w:lang w:eastAsia="en-CA"/>
        </w:rPr>
      </w:pPr>
      <w:r>
        <w:rPr>
          <w:noProof/>
          <w:lang w:val="fr-FR" w:eastAsia="fr-FR"/>
        </w:rPr>
        <w:lastRenderedPageBreak/>
        <w:drawing>
          <wp:inline distT="0" distB="0" distL="0" distR="0" wp14:anchorId="456D88DA" wp14:editId="1627DBF4">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7">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3D270EFF" w14:textId="77777777" w:rsidR="00831BFB" w:rsidRPr="003A4867" w:rsidRDefault="00831BFB" w:rsidP="00831BFB">
      <w:pPr>
        <w:pStyle w:val="Lgende"/>
        <w:rPr>
          <w:b w:val="0"/>
        </w:rPr>
      </w:pPr>
      <w:bookmarkStart w:id="159" w:name="_Ref492994028"/>
      <w:bookmarkStart w:id="160" w:name="_Toc492905410"/>
      <w:bookmarkStart w:id="161" w:name="_Toc493360420"/>
      <w:bookmarkStart w:id="162" w:name="_Toc493373903"/>
      <w:bookmarkStart w:id="163" w:name="_Toc493506001"/>
      <w:bookmarkStart w:id="164" w:name="_Toc493751001"/>
      <w:bookmarkStart w:id="165" w:name="_Toc493751111"/>
      <w:bookmarkStart w:id="166" w:name="_Toc494897842"/>
      <w:bookmarkStart w:id="167" w:name="_Toc495415184"/>
      <w:bookmarkStart w:id="168" w:name="_Toc495494192"/>
      <w:bookmarkStart w:id="169" w:name="_Toc495674955"/>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159"/>
      <w:r>
        <w:t>.</w:t>
      </w:r>
      <w:r>
        <w:rPr>
          <w:b w:val="0"/>
        </w:rPr>
        <w:t xml:space="preserve"> </w:t>
      </w:r>
      <w:bookmarkEnd w:id="160"/>
      <w:r w:rsidR="003A4867">
        <w:rPr>
          <w:b w:val="0"/>
        </w:rPr>
        <w:t>Comparison between the 10-point protocol</w:t>
      </w:r>
      <w:r w:rsidR="0084084D">
        <w:rPr>
          <w:b w:val="0"/>
        </w:rPr>
        <w:t>s</w:t>
      </w:r>
      <w:r w:rsidR="003A4867">
        <w:rPr>
          <w:b w:val="0"/>
        </w:rPr>
        <w:t xml:space="preserve"> i</w:t>
      </w:r>
      <w:r w:rsidR="0084084D">
        <w:rPr>
          <w:b w:val="0"/>
        </w:rPr>
        <w:t>teratively optimized from a 312-</w:t>
      </w:r>
      <w:r w:rsidR="003A4867">
        <w:rPr>
          <w:b w:val="0"/>
        </w:rPr>
        <w:t xml:space="preserve">point search space using solely </w:t>
      </w:r>
      <w:r w:rsidR="0084084D">
        <w:rPr>
          <w:b w:val="0"/>
        </w:rPr>
        <w:t xml:space="preserve">the parameter-normalized </w:t>
      </w:r>
      <w:r w:rsidR="003A4867">
        <w:rPr>
          <w:b w:val="0"/>
        </w:rPr>
        <w:t>CRLB (</w:t>
      </w:r>
      <w:r w:rsidR="003A4867" w:rsidRPr="003A4867">
        <w:rPr>
          <w:b w:val="0"/>
        </w:rPr>
        <w:t>λ</w:t>
      </w:r>
      <w:r w:rsidR="003A4867">
        <w:rPr>
          <w:b w:val="0"/>
        </w:rPr>
        <w:t xml:space="preserve"> = 0) and regularized </w:t>
      </w:r>
      <w:proofErr w:type="spellStart"/>
      <w:r w:rsidR="003A4867">
        <w:rPr>
          <w:b w:val="0"/>
        </w:rPr>
        <w:t>CRLB</w:t>
      </w:r>
      <w:r w:rsidR="003A4867" w:rsidRPr="003A4867">
        <w:rPr>
          <w:b w:val="0"/>
          <w:vertAlign w:val="subscript"/>
        </w:rPr>
        <w:t>λ</w:t>
      </w:r>
      <w:proofErr w:type="spellEnd"/>
      <w:r w:rsidR="003A4867">
        <w:rPr>
          <w:b w:val="0"/>
          <w:vertAlign w:val="subscript"/>
        </w:rPr>
        <w:t>=0.5</w:t>
      </w:r>
      <w:r w:rsidR="003A4867">
        <w:rPr>
          <w:b w:val="0"/>
        </w:rPr>
        <w:t xml:space="preserve">. The different flip angle </w:t>
      </w:r>
      <w:r w:rsidR="00571745">
        <w:rPr>
          <w:b w:val="0"/>
        </w:rPr>
        <w:t>Z-spectrum</w:t>
      </w:r>
      <w:r w:rsidR="003A4867">
        <w:rPr>
          <w:b w:val="0"/>
        </w:rPr>
        <w:t xml:space="preserve">s of the </w:t>
      </w:r>
      <w:r w:rsidR="00C81702">
        <w:rPr>
          <w:b w:val="0"/>
        </w:rPr>
        <w:t>initial optimization search-</w:t>
      </w:r>
      <w:r w:rsidR="003A4867">
        <w:rPr>
          <w:b w:val="0"/>
        </w:rPr>
        <w:t xml:space="preserve">space are displayed in blue to </w:t>
      </w:r>
      <w:r w:rsidR="00C81702">
        <w:rPr>
          <w:b w:val="0"/>
        </w:rPr>
        <w:t>emphasize the 10-</w:t>
      </w:r>
      <w:r w:rsidR="003A4867">
        <w:rPr>
          <w:b w:val="0"/>
        </w:rPr>
        <w:t xml:space="preserve">point protocols. The flip angle </w:t>
      </w:r>
      <w:r w:rsidR="00571745">
        <w:rPr>
          <w:b w:val="0"/>
        </w:rPr>
        <w:t>Z-spectrum</w:t>
      </w:r>
      <w:r w:rsidR="003A4867">
        <w:rPr>
          <w:b w:val="0"/>
        </w:rPr>
        <w:t>s (150° to 700°, in 50° increments) range from the highe</w:t>
      </w:r>
      <w:r w:rsidR="00C81702">
        <w:rPr>
          <w:b w:val="0"/>
        </w:rPr>
        <w:t xml:space="preserve">st </w:t>
      </w:r>
      <w:r w:rsidR="0061078A">
        <w:rPr>
          <w:b w:val="0"/>
        </w:rPr>
        <w:t>MT-</w:t>
      </w:r>
      <w:r w:rsidR="00C81702">
        <w:rPr>
          <w:b w:val="0"/>
        </w:rPr>
        <w:t>signal values curve</w:t>
      </w:r>
      <w:r w:rsidR="003A4867">
        <w:rPr>
          <w:b w:val="0"/>
        </w:rPr>
        <w:t xml:space="preserve"> (150°) to lowest (700°).</w:t>
      </w:r>
      <w:bookmarkEnd w:id="161"/>
      <w:bookmarkEnd w:id="162"/>
      <w:bookmarkEnd w:id="163"/>
      <w:bookmarkEnd w:id="164"/>
      <w:bookmarkEnd w:id="165"/>
      <w:bookmarkEnd w:id="166"/>
      <w:bookmarkEnd w:id="167"/>
      <w:bookmarkEnd w:id="168"/>
      <w:bookmarkEnd w:id="169"/>
    </w:p>
    <w:p w14:paraId="1E773012" w14:textId="77777777" w:rsidR="00831BFB" w:rsidRDefault="00831BFB">
      <w:pPr>
        <w:spacing w:after="0" w:line="240" w:lineRule="auto"/>
        <w:jc w:val="left"/>
        <w:rPr>
          <w:lang w:eastAsia="en-CA"/>
        </w:rPr>
      </w:pPr>
      <w:r>
        <w:rPr>
          <w:lang w:eastAsia="en-CA"/>
        </w:rPr>
        <w:br w:type="page"/>
      </w:r>
    </w:p>
    <w:p w14:paraId="5D7BE2E7" w14:textId="77777777" w:rsidR="00831BFB" w:rsidRDefault="00A161BD" w:rsidP="00831BFB">
      <w:pPr>
        <w:jc w:val="center"/>
        <w:rPr>
          <w:lang w:eastAsia="en-CA"/>
        </w:rPr>
      </w:pPr>
      <w:r>
        <w:rPr>
          <w:noProof/>
          <w:lang w:val="fr-FR" w:eastAsia="fr-FR"/>
        </w:rPr>
        <w:lastRenderedPageBreak/>
        <w:drawing>
          <wp:inline distT="0" distB="0" distL="0" distR="0" wp14:anchorId="122DE16E" wp14:editId="052DFEDF">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8">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74BC92E1" w14:textId="77777777" w:rsidR="00E3181D" w:rsidRPr="00A56D2D" w:rsidRDefault="00831BFB" w:rsidP="00A56D2D">
      <w:pPr>
        <w:pStyle w:val="Lgende"/>
        <w:rPr>
          <w:b w:val="0"/>
        </w:rPr>
      </w:pPr>
      <w:bookmarkStart w:id="170" w:name="_Ref492994049"/>
      <w:bookmarkStart w:id="171" w:name="_Toc492905411"/>
      <w:bookmarkStart w:id="172" w:name="_Toc493360421"/>
      <w:bookmarkStart w:id="173" w:name="_Toc493373904"/>
      <w:bookmarkStart w:id="174" w:name="_Toc493506002"/>
      <w:bookmarkStart w:id="175" w:name="_Toc493751002"/>
      <w:bookmarkStart w:id="176" w:name="_Toc493751112"/>
      <w:bookmarkStart w:id="177" w:name="_Toc494897843"/>
      <w:bookmarkStart w:id="178" w:name="_Toc495415185"/>
      <w:bookmarkStart w:id="179" w:name="_Toc495494193"/>
      <w:bookmarkStart w:id="180" w:name="_Toc495674956"/>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170"/>
      <w:r>
        <w:t>.</w:t>
      </w:r>
      <w:r>
        <w:rPr>
          <w:b w:val="0"/>
        </w:rPr>
        <w:t xml:space="preserve"> </w:t>
      </w:r>
      <w:bookmarkEnd w:id="171"/>
      <w:r w:rsidR="00DD39E2">
        <w:rPr>
          <w:b w:val="0"/>
        </w:rPr>
        <w:t>Mean</w:t>
      </w:r>
      <w:r w:rsidR="00437F4F">
        <w:rPr>
          <w:b w:val="0"/>
        </w:rPr>
        <w:t>s</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w:t>
      </w:r>
      <w:r w:rsidR="00895378">
        <w:rPr>
          <w:b w:val="0"/>
        </w:rPr>
        <w:t>s</w:t>
      </w:r>
      <w:r w:rsidR="001560DE">
        <w:rPr>
          <w:b w:val="0"/>
        </w:rPr>
        <w:t xml:space="preserve">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w:t>
      </w:r>
      <w:r w:rsidR="001514A3">
        <w:rPr>
          <w:b w:val="0"/>
        </w:rPr>
        <w:t xml:space="preserve"> = 1 </w:t>
      </w:r>
      <w:proofErr w:type="spellStart"/>
      <w:r w:rsidR="001514A3">
        <w:rPr>
          <w:b w:val="0"/>
        </w:rPr>
        <w:t>n.u</w:t>
      </w:r>
      <w:proofErr w:type="spellEnd"/>
      <w:r w:rsidR="001514A3">
        <w:rPr>
          <w:b w:val="0"/>
        </w:rPr>
        <w:t xml:space="preserve">.) and for two sets of </w:t>
      </w:r>
      <w:proofErr w:type="spellStart"/>
      <w:r w:rsidR="001514A3">
        <w:rPr>
          <w:b w:val="0"/>
        </w:rPr>
        <w:t>qMT</w:t>
      </w:r>
      <w:proofErr w:type="spellEnd"/>
      <w:r w:rsidR="001514A3">
        <w:rPr>
          <w:b w:val="0"/>
        </w:rPr>
        <w:t xml:space="preserve"> parameter</w:t>
      </w:r>
      <w:r w:rsidR="00895378">
        <w:rPr>
          <w:b w:val="0"/>
        </w:rPr>
        <w:t>s</w:t>
      </w:r>
      <w:r w:rsidR="001514A3">
        <w:rPr>
          <w:b w:val="0"/>
        </w:rPr>
        <w:t xml:space="preserve"> (white matter – </w:t>
      </w:r>
      <w:proofErr w:type="spellStart"/>
      <w:proofErr w:type="gramStart"/>
      <w:r w:rsidR="001514A3">
        <w:t>a</w:t>
      </w:r>
      <w:r w:rsidR="001514A3">
        <w:rPr>
          <w:b w:val="0"/>
        </w:rPr>
        <w:t>,</w:t>
      </w:r>
      <w:r w:rsidR="001514A3">
        <w:t>c</w:t>
      </w:r>
      <w:proofErr w:type="spellEnd"/>
      <w:proofErr w:type="gramEnd"/>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xml:space="preserve">, and the grey region represents the region of ±1% </w:t>
      </w:r>
      <w:r w:rsidR="00895378">
        <w:rPr>
          <w:b w:val="0"/>
        </w:rPr>
        <w:t xml:space="preserve">relative </w:t>
      </w:r>
      <w:r w:rsidR="00A56D2D">
        <w:rPr>
          <w:b w:val="0"/>
        </w:rPr>
        <w:t>error</w:t>
      </w:r>
      <w:r w:rsidR="001514A3">
        <w:rPr>
          <w:b w:val="0"/>
        </w:rPr>
        <w:t>. Simulated signal values were generated an</w:t>
      </w:r>
      <w:r w:rsidR="00895378">
        <w:rPr>
          <w:b w:val="0"/>
        </w:rPr>
        <w:t>d fitted for three different 10-</w:t>
      </w:r>
      <w:r w:rsidR="001514A3">
        <w:rPr>
          <w:b w:val="0"/>
        </w:rPr>
        <w:t>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 xml:space="preserve">protocol with logarithmically-uniform off-resonance frequency values, CRLB (red) – protocol optimized by iteratively minimizing the increase in the parameter-normalized Cramer-Rao Lower-Bound of the system, </w:t>
      </w:r>
      <w:r w:rsidR="00895378">
        <w:rPr>
          <w:b w:val="0"/>
        </w:rPr>
        <w:t xml:space="preserve">and </w:t>
      </w:r>
      <w:proofErr w:type="spellStart"/>
      <w:r w:rsidR="003935A8">
        <w:rPr>
          <w:b w:val="0"/>
        </w:rPr>
        <w:t>CRLB</w:t>
      </w:r>
      <w:r w:rsidR="003935A8" w:rsidRPr="003935A8">
        <w:rPr>
          <w:b w:val="0"/>
          <w:vertAlign w:val="subscript"/>
        </w:rPr>
        <w:t>λ</w:t>
      </w:r>
      <w:proofErr w:type="spellEnd"/>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172"/>
      <w:bookmarkEnd w:id="173"/>
      <w:bookmarkEnd w:id="174"/>
      <w:bookmarkEnd w:id="175"/>
      <w:bookmarkEnd w:id="176"/>
      <w:bookmarkEnd w:id="177"/>
      <w:bookmarkEnd w:id="178"/>
      <w:bookmarkEnd w:id="179"/>
      <w:bookmarkEnd w:id="180"/>
      <w:r w:rsidR="00E3181D">
        <w:br w:type="page"/>
      </w:r>
    </w:p>
    <w:p w14:paraId="015BAF36" w14:textId="77777777" w:rsidR="00831BFB" w:rsidRDefault="00865DE7" w:rsidP="00E3181D">
      <w:pPr>
        <w:jc w:val="center"/>
        <w:rPr>
          <w:lang w:eastAsia="en-CA"/>
        </w:rPr>
      </w:pPr>
      <w:r>
        <w:rPr>
          <w:noProof/>
          <w:lang w:val="fr-FR" w:eastAsia="fr-FR"/>
        </w:rPr>
        <w:lastRenderedPageBreak/>
        <w:drawing>
          <wp:inline distT="0" distB="0" distL="0" distR="0" wp14:anchorId="5097768B" wp14:editId="5DABA1EA">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9">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355D6CA1" w14:textId="77777777" w:rsidR="00E3181D" w:rsidRPr="00E3181D" w:rsidRDefault="00E3181D" w:rsidP="00E3181D">
      <w:pPr>
        <w:pStyle w:val="Lgende"/>
        <w:rPr>
          <w:b w:val="0"/>
        </w:rPr>
      </w:pPr>
      <w:bookmarkStart w:id="181" w:name="_Ref492994059"/>
      <w:bookmarkStart w:id="182" w:name="_Toc492905412"/>
      <w:bookmarkStart w:id="183" w:name="_Toc493360422"/>
      <w:bookmarkStart w:id="184" w:name="_Toc493373905"/>
      <w:bookmarkStart w:id="185" w:name="_Toc493506003"/>
      <w:bookmarkStart w:id="186" w:name="_Toc493751003"/>
      <w:bookmarkStart w:id="187" w:name="_Toc493751113"/>
      <w:bookmarkStart w:id="188" w:name="_Toc494897844"/>
      <w:bookmarkStart w:id="189" w:name="_Toc495415186"/>
      <w:bookmarkStart w:id="190" w:name="_Toc495494194"/>
      <w:bookmarkStart w:id="191" w:name="_Toc495674957"/>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181"/>
      <w:r>
        <w:t>.</w:t>
      </w:r>
      <w:r>
        <w:rPr>
          <w:b w:val="0"/>
        </w:rPr>
        <w:t xml:space="preserve"> </w:t>
      </w:r>
      <w:bookmarkEnd w:id="182"/>
      <w:r w:rsidR="00A56D2D">
        <w:rPr>
          <w:b w:val="0"/>
        </w:rPr>
        <w:t>Mean</w:t>
      </w:r>
      <w:r w:rsidR="00437F4F">
        <w:rPr>
          <w:b w:val="0"/>
        </w:rPr>
        <w:t>s</w:t>
      </w:r>
      <w:r w:rsidR="00A56D2D">
        <w:rPr>
          <w:b w:val="0"/>
        </w:rPr>
        <w:t xml:space="preserve">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w:t>
      </w:r>
      <w:proofErr w:type="spellStart"/>
      <w:r w:rsidR="00A56D2D">
        <w:rPr>
          <w:b w:val="0"/>
        </w:rPr>
        <w:t>qMT</w:t>
      </w:r>
      <w:proofErr w:type="spellEnd"/>
      <w:r w:rsidR="00A56D2D">
        <w:rPr>
          <w:b w:val="0"/>
        </w:rPr>
        <w:t xml:space="preserve"> </w:t>
      </w:r>
      <w:r w:rsidR="00895378">
        <w:rPr>
          <w:b w:val="0"/>
        </w:rPr>
        <w:t xml:space="preserve">parameters </w:t>
      </w:r>
      <w:r w:rsidR="00A56D2D">
        <w:rPr>
          <w:b w:val="0"/>
        </w:rPr>
        <w:t xml:space="preserve">(white matter – </w:t>
      </w:r>
      <w:proofErr w:type="spellStart"/>
      <w:proofErr w:type="gramStart"/>
      <w:r w:rsidR="00A56D2D">
        <w:t>a</w:t>
      </w:r>
      <w:r w:rsidR="00A56D2D">
        <w:rPr>
          <w:b w:val="0"/>
        </w:rPr>
        <w:t>,</w:t>
      </w:r>
      <w:r w:rsidR="00A56D2D">
        <w:t>c</w:t>
      </w:r>
      <w:proofErr w:type="spellEnd"/>
      <w:proofErr w:type="gramEnd"/>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 xml:space="preserve">and the grey region represents the region of ±1% </w:t>
      </w:r>
      <w:r w:rsidR="00895378">
        <w:rPr>
          <w:b w:val="0"/>
        </w:rPr>
        <w:t xml:space="preserve">relative </w:t>
      </w:r>
      <w:r w:rsidR="00A56D2D">
        <w:rPr>
          <w:b w:val="0"/>
        </w:rPr>
        <w:t>error.</w:t>
      </w:r>
      <w:r w:rsidR="00334B49">
        <w:rPr>
          <w:b w:val="0"/>
        </w:rPr>
        <w:t xml:space="preserve"> Data was fitted </w:t>
      </w:r>
      <w:r w:rsidR="00895378">
        <w:rPr>
          <w:b w:val="0"/>
        </w:rPr>
        <w:t>assuming</w:t>
      </w:r>
      <w:r w:rsidR="00334B49">
        <w:rPr>
          <w:b w:val="0"/>
        </w:rPr>
        <w:t xml:space="preserve"> ideal B</w:t>
      </w:r>
      <w:r w:rsidR="00334B49">
        <w:rPr>
          <w:b w:val="0"/>
          <w:vertAlign w:val="subscript"/>
        </w:rPr>
        <w:t>1</w:t>
      </w:r>
      <w:r w:rsidR="00334B49">
        <w:rPr>
          <w:b w:val="0"/>
        </w:rPr>
        <w:t xml:space="preserve"> values (B</w:t>
      </w:r>
      <w:r w:rsidR="00334B49">
        <w:rPr>
          <w:b w:val="0"/>
          <w:vertAlign w:val="subscript"/>
        </w:rPr>
        <w:t>1</w:t>
      </w:r>
      <w:r w:rsidR="00895378">
        <w:rPr>
          <w:b w:val="0"/>
        </w:rPr>
        <w:t xml:space="preserve"> = 1 </w:t>
      </w:r>
      <w:proofErr w:type="spellStart"/>
      <w:r w:rsidR="00895378">
        <w:rPr>
          <w:b w:val="0"/>
        </w:rPr>
        <w:t>n.u</w:t>
      </w:r>
      <w:proofErr w:type="spellEnd"/>
      <w:r w:rsidR="00895378">
        <w:rPr>
          <w:b w:val="0"/>
        </w:rPr>
        <w:t xml:space="preserve">., solid lines) and </w:t>
      </w:r>
      <w:r w:rsidR="00334B49">
        <w:rPr>
          <w:b w:val="0"/>
        </w:rPr>
        <w:t>a 15% overestimation in B</w:t>
      </w:r>
      <w:r w:rsidR="00334B49">
        <w:rPr>
          <w:b w:val="0"/>
          <w:vertAlign w:val="subscript"/>
        </w:rPr>
        <w:t>1</w:t>
      </w:r>
      <w:r w:rsidR="00334B49">
        <w:rPr>
          <w:b w:val="0"/>
        </w:rPr>
        <w:t xml:space="preserve"> (</w:t>
      </w:r>
      <w:proofErr w:type="spellStart"/>
      <w:r w:rsidR="00334B49">
        <w:rPr>
          <w:b w:val="0"/>
        </w:rPr>
        <w:t>B</w:t>
      </w:r>
      <w:r w:rsidR="00334B49">
        <w:rPr>
          <w:b w:val="0"/>
          <w:vertAlign w:val="subscript"/>
        </w:rPr>
        <w:t>1</w:t>
      </w:r>
      <w:proofErr w:type="spellEnd"/>
      <w:r w:rsidR="00334B49">
        <w:rPr>
          <w:b w:val="0"/>
        </w:rPr>
        <w:t xml:space="preserve"> = 1.15 </w:t>
      </w:r>
      <w:proofErr w:type="spellStart"/>
      <w:r w:rsidR="00334B49">
        <w:rPr>
          <w:b w:val="0"/>
        </w:rPr>
        <w:t>n.u</w:t>
      </w:r>
      <w:proofErr w:type="spellEnd"/>
      <w:r w:rsidR="00334B49">
        <w:rPr>
          <w:b w:val="0"/>
        </w:rPr>
        <w:t>., dotted lines).</w:t>
      </w:r>
      <w:r w:rsidR="00A56D2D">
        <w:rPr>
          <w:b w:val="0"/>
        </w:rPr>
        <w:t xml:space="preserve"> Simulated signal values were generated an</w:t>
      </w:r>
      <w:r w:rsidR="00895378">
        <w:rPr>
          <w:b w:val="0"/>
        </w:rPr>
        <w:t>d fitted for three different 10-</w:t>
      </w:r>
      <w:r w:rsidR="00A56D2D">
        <w:rPr>
          <w:b w:val="0"/>
        </w:rPr>
        <w:t xml:space="preserve">point </w:t>
      </w:r>
      <w:proofErr w:type="spellStart"/>
      <w:r w:rsidR="00A56D2D">
        <w:rPr>
          <w:b w:val="0"/>
        </w:rPr>
        <w:t>qMT</w:t>
      </w:r>
      <w:proofErr w:type="spellEnd"/>
      <w:r w:rsidR="00A56D2D">
        <w:rPr>
          <w:b w:val="0"/>
        </w:rPr>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00A56D2D">
        <w:rPr>
          <w:b w:val="0"/>
        </w:rPr>
        <w:t>CRLB</w:t>
      </w:r>
      <w:r w:rsidR="00A56D2D" w:rsidRPr="003935A8">
        <w:rPr>
          <w:b w:val="0"/>
          <w:vertAlign w:val="subscript"/>
        </w:rPr>
        <w:t>λ</w:t>
      </w:r>
      <w:proofErr w:type="spellEnd"/>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183"/>
      <w:bookmarkEnd w:id="184"/>
      <w:bookmarkEnd w:id="185"/>
      <w:bookmarkEnd w:id="186"/>
      <w:bookmarkEnd w:id="187"/>
      <w:bookmarkEnd w:id="188"/>
      <w:bookmarkEnd w:id="189"/>
      <w:bookmarkEnd w:id="190"/>
      <w:bookmarkEnd w:id="191"/>
    </w:p>
    <w:sectPr w:rsidR="00E3181D" w:rsidRPr="00E3181D" w:rsidSect="00E71E80">
      <w:pgSz w:w="12240" w:h="15840"/>
      <w:pgMar w:top="1440" w:right="1325" w:bottom="1440" w:left="1440" w:header="720" w:footer="720" w:gutter="0"/>
      <w:cols w:space="72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 w:author="G. Bruce Pike" w:date="2017-10-16T12:31:00Z" w:initials="GBP">
    <w:p w14:paraId="1C6F6BAC" w14:textId="77777777" w:rsidR="00CE18F0" w:rsidRDefault="00CE18F0">
      <w:pPr>
        <w:pStyle w:val="Commentaire"/>
      </w:pPr>
      <w:r>
        <w:rPr>
          <w:rStyle w:val="Marquedecommentaire"/>
        </w:rPr>
        <w:annotationRef/>
      </w:r>
      <w:r>
        <w:t>We could drop this to shorten the title…</w:t>
      </w:r>
    </w:p>
  </w:comment>
  <w:comment w:id="2" w:author="G. Bruce Pike" w:date="2017-10-16T12:34:00Z" w:initials="GBP">
    <w:p w14:paraId="79825AE8" w14:textId="77777777" w:rsidR="00F35120" w:rsidRDefault="00F35120">
      <w:pPr>
        <w:pStyle w:val="Commentaire"/>
      </w:pPr>
      <w:r>
        <w:rPr>
          <w:rStyle w:val="Marquedecommentaire"/>
        </w:rPr>
        <w:annotationRef/>
      </w:r>
      <w:r>
        <w:t xml:space="preserve">Maybe this is not needed here since it is a complex qualifier.  </w:t>
      </w:r>
    </w:p>
  </w:comment>
  <w:comment w:id="4" w:author="G. Bruce Pike" w:date="2017-10-16T12:36:00Z" w:initials="GBP">
    <w:p w14:paraId="18E663AE" w14:textId="77777777" w:rsidR="009607CE" w:rsidRDefault="009607CE">
      <w:pPr>
        <w:pStyle w:val="Commentaire"/>
      </w:pPr>
      <w:r>
        <w:rPr>
          <w:rStyle w:val="Marquedecommentaire"/>
        </w:rPr>
        <w:annotationRef/>
      </w:r>
      <w:r>
        <w:t>Is there any experimental data we could include?</w:t>
      </w:r>
    </w:p>
  </w:comment>
  <w:comment w:id="5" w:author="G. Bruce Pike" w:date="2017-10-16T12:37:00Z" w:initials="GBP">
    <w:p w14:paraId="598AC52E" w14:textId="77777777" w:rsidR="00ED45DF" w:rsidRDefault="00ED45DF">
      <w:pPr>
        <w:pStyle w:val="Commentaire"/>
      </w:pPr>
      <w:r>
        <w:rPr>
          <w:rStyle w:val="Marquedecommentaire"/>
        </w:rPr>
        <w:annotationRef/>
      </w:r>
      <w:r>
        <w:t>Perhaps we should be showing this as our main experimental result?</w:t>
      </w:r>
    </w:p>
  </w:comment>
  <w:comment w:id="43" w:author="G. Bruce Pike" w:date="2017-10-16T16:52:00Z" w:initials="GBP">
    <w:p w14:paraId="3BBB4DAD" w14:textId="77777777" w:rsidR="00EF6AA7" w:rsidRDefault="00EF6AA7">
      <w:pPr>
        <w:pStyle w:val="Commentaire"/>
      </w:pPr>
      <w:r>
        <w:rPr>
          <w:rStyle w:val="Marquedecommentaire"/>
        </w:rPr>
        <w:annotationRef/>
      </w:r>
      <w:r w:rsidR="00CB0766">
        <w:t>This sounds a bit arbitrary.</w:t>
      </w:r>
    </w:p>
  </w:comment>
  <w:comment w:id="56" w:author="G. Bruce Pike" w:date="2017-10-16T17:12:00Z" w:initials="GBP">
    <w:p w14:paraId="1B9FC921" w14:textId="77777777" w:rsidR="002E6668" w:rsidRDefault="002E6668">
      <w:pPr>
        <w:pStyle w:val="Commentaire"/>
      </w:pPr>
      <w:r>
        <w:rPr>
          <w:rStyle w:val="Marquedecommentaire"/>
        </w:rPr>
        <w:annotationRef/>
      </w:r>
      <w:r>
        <w:t>Minimum?</w:t>
      </w:r>
    </w:p>
  </w:comment>
  <w:comment w:id="57" w:author="G. Bruce Pike" w:date="2017-10-16T17:14:00Z" w:initials="GBP">
    <w:p w14:paraId="5BF3C450" w14:textId="77777777" w:rsidR="00AE55B2" w:rsidRDefault="00AE55B2">
      <w:pPr>
        <w:pStyle w:val="Commentaire"/>
      </w:pPr>
      <w:r>
        <w:rPr>
          <w:rStyle w:val="Marquedecommentaire"/>
        </w:rPr>
        <w:annotationRef/>
      </w:r>
      <w:r>
        <w:t>Need to review this with you to make sure I’m following correctly.</w:t>
      </w:r>
    </w:p>
  </w:comment>
  <w:comment w:id="75" w:author="G. Bruce Pike" w:date="2017-10-16T17:47:00Z" w:initials="GBP">
    <w:p w14:paraId="31BF1C49" w14:textId="77777777" w:rsidR="000B2B2F" w:rsidRDefault="000B2B2F">
      <w:pPr>
        <w:pStyle w:val="Commentaire"/>
      </w:pPr>
      <w:r>
        <w:rPr>
          <w:rStyle w:val="Marquedecommentaire"/>
        </w:rPr>
        <w:annotationRef/>
      </w:r>
      <w:r>
        <w:t xml:space="preserve">We are still going to face the reviewer criticism “how do we know any of this is </w:t>
      </w:r>
      <w:proofErr w:type="gramStart"/>
      <w:r>
        <w:t>true”…</w:t>
      </w:r>
      <w:proofErr w:type="gramEnd"/>
    </w:p>
  </w:comment>
  <w:comment w:id="76" w:author="G. Bruce Pike" w:date="2017-10-16T17:50:00Z" w:initials="GBP">
    <w:p w14:paraId="0BACF397" w14:textId="77777777" w:rsidR="00FD566A" w:rsidRDefault="00FD566A">
      <w:pPr>
        <w:pStyle w:val="Commentaire"/>
      </w:pPr>
      <w:r>
        <w:rPr>
          <w:rStyle w:val="Marquedecommentaire"/>
        </w:rPr>
        <w:annotationRef/>
      </w:r>
      <w:r>
        <w:t>Some details missing for this reference.</w:t>
      </w:r>
    </w:p>
  </w:comment>
  <w:comment w:id="77" w:author="G. Bruce Pike" w:date="2017-10-16T17:50:00Z" w:initials="GBP">
    <w:p w14:paraId="05099DE2" w14:textId="77777777" w:rsidR="00FD566A" w:rsidRDefault="00FD566A">
      <w:pPr>
        <w:pStyle w:val="Commentaire"/>
      </w:pPr>
      <w:r>
        <w:rPr>
          <w:rStyle w:val="Marquedecommentaire"/>
        </w:rPr>
        <w:annotationRef/>
      </w:r>
    </w:p>
  </w:comment>
  <w:comment w:id="158" w:author="G. Bruce Pike" w:date="2017-10-16T17:16:00Z" w:initials="GBP">
    <w:p w14:paraId="5CFA9927" w14:textId="77777777" w:rsidR="003318B9" w:rsidRDefault="003318B9">
      <w:pPr>
        <w:pStyle w:val="Commentaire"/>
      </w:pPr>
      <w:r>
        <w:rPr>
          <w:rStyle w:val="Marquedecommentaire"/>
        </w:rPr>
        <w:annotationRef/>
      </w:r>
      <w:r>
        <w:t>Make 0.5 curve bold?</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1C6F6BAC" w15:done="0"/>
  <w15:commentEx w15:paraId="79825AE8" w15:done="0"/>
  <w15:commentEx w15:paraId="18E663AE" w15:done="0"/>
  <w15:commentEx w15:paraId="598AC52E" w15:done="0"/>
  <w15:commentEx w15:paraId="3BBB4DAD" w15:done="0"/>
  <w15:commentEx w15:paraId="1B9FC921" w15:done="0"/>
  <w15:commentEx w15:paraId="5BF3C450" w15:done="0"/>
  <w15:commentEx w15:paraId="31BF1C49" w15:done="0"/>
  <w15:commentEx w15:paraId="0BACF397" w15:done="0"/>
  <w15:commentEx w15:paraId="05099DE2" w15:done="0"/>
  <w15:commentEx w15:paraId="5CFA9927"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049F386" w14:textId="77777777" w:rsidR="00D70E62" w:rsidRDefault="00D70E62">
      <w:r>
        <w:separator/>
      </w:r>
    </w:p>
    <w:p w14:paraId="50100E8E" w14:textId="77777777" w:rsidR="00D70E62" w:rsidRDefault="00D70E62"/>
  </w:endnote>
  <w:endnote w:type="continuationSeparator" w:id="0">
    <w:p w14:paraId="3245AC28" w14:textId="77777777" w:rsidR="00D70E62" w:rsidRDefault="00D70E62">
      <w:r>
        <w:continuationSeparator/>
      </w:r>
    </w:p>
    <w:p w14:paraId="35EA45C3" w14:textId="77777777" w:rsidR="00D70E62" w:rsidRDefault="00D70E62"/>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B936392" w14:textId="77777777" w:rsidR="00CE18F0" w:rsidRDefault="00CE18F0"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405FB3D4" w14:textId="77777777" w:rsidR="00CE18F0" w:rsidRDefault="00CE18F0"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5014B1" w14:textId="77777777" w:rsidR="00CE18F0" w:rsidRDefault="00CE18F0"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C521BB">
      <w:rPr>
        <w:rStyle w:val="Numrodepage"/>
        <w:noProof/>
      </w:rPr>
      <w:t>34</w:t>
    </w:r>
    <w:r>
      <w:rPr>
        <w:rStyle w:val="Numrodepage"/>
      </w:rPr>
      <w:fldChar w:fldCharType="end"/>
    </w:r>
  </w:p>
  <w:p w14:paraId="5936A244" w14:textId="77777777" w:rsidR="00CE18F0" w:rsidRPr="00480E6C" w:rsidRDefault="00CE18F0"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EE5A9E0" w14:textId="77777777" w:rsidR="00CE18F0" w:rsidRPr="00480E6C" w:rsidRDefault="00CE18F0"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1B232E" w14:textId="77777777" w:rsidR="00D70E62" w:rsidRDefault="00D70E62">
      <w:r>
        <w:separator/>
      </w:r>
    </w:p>
    <w:p w14:paraId="51219266" w14:textId="77777777" w:rsidR="00D70E62" w:rsidRDefault="00D70E62"/>
  </w:footnote>
  <w:footnote w:type="continuationSeparator" w:id="0">
    <w:p w14:paraId="09FB317D" w14:textId="77777777" w:rsidR="00D70E62" w:rsidRDefault="00D70E62">
      <w:r>
        <w:continuationSeparator/>
      </w:r>
    </w:p>
    <w:p w14:paraId="04A64D6C" w14:textId="77777777" w:rsidR="00D70E62" w:rsidRDefault="00D70E62"/>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 Bruce Pike">
    <w15:presenceInfo w15:providerId="None" w15:userId="G. Bruce Pik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trackRevisions/>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087"/>
    <w:rsid w:val="0001119E"/>
    <w:rsid w:val="00011CB8"/>
    <w:rsid w:val="00012A72"/>
    <w:rsid w:val="000130F1"/>
    <w:rsid w:val="00013F08"/>
    <w:rsid w:val="00013FF8"/>
    <w:rsid w:val="0001413E"/>
    <w:rsid w:val="000146A3"/>
    <w:rsid w:val="0001487B"/>
    <w:rsid w:val="00015B13"/>
    <w:rsid w:val="00021CC6"/>
    <w:rsid w:val="00022214"/>
    <w:rsid w:val="0002324A"/>
    <w:rsid w:val="00023476"/>
    <w:rsid w:val="00025AC7"/>
    <w:rsid w:val="00025C85"/>
    <w:rsid w:val="00026939"/>
    <w:rsid w:val="000272C9"/>
    <w:rsid w:val="00027F74"/>
    <w:rsid w:val="00032672"/>
    <w:rsid w:val="000326DE"/>
    <w:rsid w:val="00032C99"/>
    <w:rsid w:val="000335CD"/>
    <w:rsid w:val="0003428E"/>
    <w:rsid w:val="00034D06"/>
    <w:rsid w:val="00034EAD"/>
    <w:rsid w:val="0003516E"/>
    <w:rsid w:val="0003531E"/>
    <w:rsid w:val="00035856"/>
    <w:rsid w:val="000359C2"/>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3FFD"/>
    <w:rsid w:val="00054ABD"/>
    <w:rsid w:val="0005696A"/>
    <w:rsid w:val="0006022A"/>
    <w:rsid w:val="00060E0A"/>
    <w:rsid w:val="00062B03"/>
    <w:rsid w:val="00062DC7"/>
    <w:rsid w:val="000636A2"/>
    <w:rsid w:val="000638F0"/>
    <w:rsid w:val="00063A5B"/>
    <w:rsid w:val="00064672"/>
    <w:rsid w:val="00067559"/>
    <w:rsid w:val="000700B4"/>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C06"/>
    <w:rsid w:val="00083D67"/>
    <w:rsid w:val="00083FA2"/>
    <w:rsid w:val="00084957"/>
    <w:rsid w:val="00084DF8"/>
    <w:rsid w:val="0009048B"/>
    <w:rsid w:val="0009140D"/>
    <w:rsid w:val="00092CC2"/>
    <w:rsid w:val="0009318E"/>
    <w:rsid w:val="00094F6A"/>
    <w:rsid w:val="000950D5"/>
    <w:rsid w:val="00096429"/>
    <w:rsid w:val="000A0259"/>
    <w:rsid w:val="000A4002"/>
    <w:rsid w:val="000A47AE"/>
    <w:rsid w:val="000A5AAC"/>
    <w:rsid w:val="000A664F"/>
    <w:rsid w:val="000A7054"/>
    <w:rsid w:val="000A7D0F"/>
    <w:rsid w:val="000B254F"/>
    <w:rsid w:val="000B2A83"/>
    <w:rsid w:val="000B2B2F"/>
    <w:rsid w:val="000B333C"/>
    <w:rsid w:val="000B372A"/>
    <w:rsid w:val="000B3B73"/>
    <w:rsid w:val="000B5CC6"/>
    <w:rsid w:val="000B5D60"/>
    <w:rsid w:val="000B6E63"/>
    <w:rsid w:val="000C0F4E"/>
    <w:rsid w:val="000C0FF4"/>
    <w:rsid w:val="000C1009"/>
    <w:rsid w:val="000C11D3"/>
    <w:rsid w:val="000C27B8"/>
    <w:rsid w:val="000C3872"/>
    <w:rsid w:val="000C3D17"/>
    <w:rsid w:val="000C5EE2"/>
    <w:rsid w:val="000C6CFE"/>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7F2"/>
    <w:rsid w:val="000E58D3"/>
    <w:rsid w:val="000E67B7"/>
    <w:rsid w:val="000E6F24"/>
    <w:rsid w:val="000F1D14"/>
    <w:rsid w:val="000F2B35"/>
    <w:rsid w:val="000F2EA6"/>
    <w:rsid w:val="000F2FE3"/>
    <w:rsid w:val="000F313D"/>
    <w:rsid w:val="000F33B6"/>
    <w:rsid w:val="000F39A3"/>
    <w:rsid w:val="000F51E7"/>
    <w:rsid w:val="000F59AD"/>
    <w:rsid w:val="000F5D13"/>
    <w:rsid w:val="000F5DC5"/>
    <w:rsid w:val="000F624D"/>
    <w:rsid w:val="000F7146"/>
    <w:rsid w:val="000F758B"/>
    <w:rsid w:val="001004BA"/>
    <w:rsid w:val="00100584"/>
    <w:rsid w:val="00100BCA"/>
    <w:rsid w:val="00100DA7"/>
    <w:rsid w:val="0010185C"/>
    <w:rsid w:val="00101B68"/>
    <w:rsid w:val="0010235D"/>
    <w:rsid w:val="001033AA"/>
    <w:rsid w:val="001044E1"/>
    <w:rsid w:val="0010567B"/>
    <w:rsid w:val="0010595A"/>
    <w:rsid w:val="001070C8"/>
    <w:rsid w:val="001102DE"/>
    <w:rsid w:val="00111FDF"/>
    <w:rsid w:val="001128E1"/>
    <w:rsid w:val="00112EF5"/>
    <w:rsid w:val="001146F2"/>
    <w:rsid w:val="00114C59"/>
    <w:rsid w:val="00115EB2"/>
    <w:rsid w:val="0011714D"/>
    <w:rsid w:val="00117725"/>
    <w:rsid w:val="00117B0F"/>
    <w:rsid w:val="001218F5"/>
    <w:rsid w:val="00121999"/>
    <w:rsid w:val="0012461C"/>
    <w:rsid w:val="001255FE"/>
    <w:rsid w:val="00125A90"/>
    <w:rsid w:val="0012605F"/>
    <w:rsid w:val="00127D02"/>
    <w:rsid w:val="00127D96"/>
    <w:rsid w:val="00127E59"/>
    <w:rsid w:val="001301A8"/>
    <w:rsid w:val="001302D4"/>
    <w:rsid w:val="001311F4"/>
    <w:rsid w:val="00131485"/>
    <w:rsid w:val="001323E8"/>
    <w:rsid w:val="00132C1E"/>
    <w:rsid w:val="00135CFE"/>
    <w:rsid w:val="001365E9"/>
    <w:rsid w:val="00140419"/>
    <w:rsid w:val="00140E47"/>
    <w:rsid w:val="001470F5"/>
    <w:rsid w:val="00147A0A"/>
    <w:rsid w:val="001510C9"/>
    <w:rsid w:val="001514A3"/>
    <w:rsid w:val="00151656"/>
    <w:rsid w:val="00153466"/>
    <w:rsid w:val="00153698"/>
    <w:rsid w:val="00153C29"/>
    <w:rsid w:val="00153EF9"/>
    <w:rsid w:val="00153F84"/>
    <w:rsid w:val="001540EF"/>
    <w:rsid w:val="00155C96"/>
    <w:rsid w:val="001560DE"/>
    <w:rsid w:val="00162BF9"/>
    <w:rsid w:val="001630E4"/>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0BEB"/>
    <w:rsid w:val="001B191A"/>
    <w:rsid w:val="001B1BE9"/>
    <w:rsid w:val="001B2A44"/>
    <w:rsid w:val="001B3729"/>
    <w:rsid w:val="001B3B32"/>
    <w:rsid w:val="001B3EB8"/>
    <w:rsid w:val="001B3F4B"/>
    <w:rsid w:val="001B40FE"/>
    <w:rsid w:val="001C00B4"/>
    <w:rsid w:val="001C01AF"/>
    <w:rsid w:val="001C0F17"/>
    <w:rsid w:val="001C185B"/>
    <w:rsid w:val="001C1F5F"/>
    <w:rsid w:val="001C2095"/>
    <w:rsid w:val="001C283A"/>
    <w:rsid w:val="001C33FB"/>
    <w:rsid w:val="001C3AEC"/>
    <w:rsid w:val="001C3F7E"/>
    <w:rsid w:val="001C4321"/>
    <w:rsid w:val="001C4426"/>
    <w:rsid w:val="001C561B"/>
    <w:rsid w:val="001C6504"/>
    <w:rsid w:val="001C78EE"/>
    <w:rsid w:val="001C7A2F"/>
    <w:rsid w:val="001D2652"/>
    <w:rsid w:val="001D3B81"/>
    <w:rsid w:val="001D5718"/>
    <w:rsid w:val="001D6AF7"/>
    <w:rsid w:val="001E1050"/>
    <w:rsid w:val="001E2527"/>
    <w:rsid w:val="001E502F"/>
    <w:rsid w:val="001F002A"/>
    <w:rsid w:val="001F1477"/>
    <w:rsid w:val="001F1F39"/>
    <w:rsid w:val="00201729"/>
    <w:rsid w:val="002020F4"/>
    <w:rsid w:val="00203701"/>
    <w:rsid w:val="00205010"/>
    <w:rsid w:val="00206994"/>
    <w:rsid w:val="00206A61"/>
    <w:rsid w:val="002073FF"/>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0C01"/>
    <w:rsid w:val="0023484A"/>
    <w:rsid w:val="00235208"/>
    <w:rsid w:val="00235A36"/>
    <w:rsid w:val="0023655C"/>
    <w:rsid w:val="00236A89"/>
    <w:rsid w:val="00236B0E"/>
    <w:rsid w:val="00241D47"/>
    <w:rsid w:val="002423BB"/>
    <w:rsid w:val="00242D86"/>
    <w:rsid w:val="00245B43"/>
    <w:rsid w:val="00246C05"/>
    <w:rsid w:val="0024736F"/>
    <w:rsid w:val="00252428"/>
    <w:rsid w:val="002524FB"/>
    <w:rsid w:val="002529F1"/>
    <w:rsid w:val="002532A9"/>
    <w:rsid w:val="0025512C"/>
    <w:rsid w:val="00257BE0"/>
    <w:rsid w:val="00257D22"/>
    <w:rsid w:val="00262857"/>
    <w:rsid w:val="00262B46"/>
    <w:rsid w:val="00262C9B"/>
    <w:rsid w:val="00264151"/>
    <w:rsid w:val="00265FAF"/>
    <w:rsid w:val="0026608B"/>
    <w:rsid w:val="0026614A"/>
    <w:rsid w:val="0027032C"/>
    <w:rsid w:val="0027045E"/>
    <w:rsid w:val="002709DC"/>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448"/>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2F99"/>
    <w:rsid w:val="002D4170"/>
    <w:rsid w:val="002D4CAC"/>
    <w:rsid w:val="002D6DF7"/>
    <w:rsid w:val="002D7174"/>
    <w:rsid w:val="002E0116"/>
    <w:rsid w:val="002E03D4"/>
    <w:rsid w:val="002E0451"/>
    <w:rsid w:val="002E37D2"/>
    <w:rsid w:val="002E6668"/>
    <w:rsid w:val="002E668D"/>
    <w:rsid w:val="002E7C4B"/>
    <w:rsid w:val="002E7CFA"/>
    <w:rsid w:val="002F03F4"/>
    <w:rsid w:val="002F0DBA"/>
    <w:rsid w:val="002F280C"/>
    <w:rsid w:val="002F350D"/>
    <w:rsid w:val="002F37C9"/>
    <w:rsid w:val="002F3865"/>
    <w:rsid w:val="002F77C1"/>
    <w:rsid w:val="00303822"/>
    <w:rsid w:val="00303F6B"/>
    <w:rsid w:val="003050CC"/>
    <w:rsid w:val="00310E1F"/>
    <w:rsid w:val="00311347"/>
    <w:rsid w:val="00313934"/>
    <w:rsid w:val="00314DDD"/>
    <w:rsid w:val="003163DC"/>
    <w:rsid w:val="003175EC"/>
    <w:rsid w:val="003178B9"/>
    <w:rsid w:val="00321947"/>
    <w:rsid w:val="00322AD1"/>
    <w:rsid w:val="003237C0"/>
    <w:rsid w:val="0032456E"/>
    <w:rsid w:val="00324E53"/>
    <w:rsid w:val="00325285"/>
    <w:rsid w:val="00325346"/>
    <w:rsid w:val="00325552"/>
    <w:rsid w:val="003255AE"/>
    <w:rsid w:val="00325610"/>
    <w:rsid w:val="003261F2"/>
    <w:rsid w:val="00326F16"/>
    <w:rsid w:val="0033040A"/>
    <w:rsid w:val="00330910"/>
    <w:rsid w:val="00330F4F"/>
    <w:rsid w:val="003318B9"/>
    <w:rsid w:val="00332455"/>
    <w:rsid w:val="00332677"/>
    <w:rsid w:val="003341FD"/>
    <w:rsid w:val="00334B49"/>
    <w:rsid w:val="0033529B"/>
    <w:rsid w:val="003376D9"/>
    <w:rsid w:val="00340528"/>
    <w:rsid w:val="003421F0"/>
    <w:rsid w:val="003435BC"/>
    <w:rsid w:val="003438BA"/>
    <w:rsid w:val="00343A53"/>
    <w:rsid w:val="00345216"/>
    <w:rsid w:val="00345DEE"/>
    <w:rsid w:val="003477C5"/>
    <w:rsid w:val="0035167D"/>
    <w:rsid w:val="003517C5"/>
    <w:rsid w:val="003549FE"/>
    <w:rsid w:val="00354E1B"/>
    <w:rsid w:val="00356435"/>
    <w:rsid w:val="003564EA"/>
    <w:rsid w:val="0035671B"/>
    <w:rsid w:val="00356804"/>
    <w:rsid w:val="00357465"/>
    <w:rsid w:val="003575EB"/>
    <w:rsid w:val="0036478D"/>
    <w:rsid w:val="0036495C"/>
    <w:rsid w:val="00365DFB"/>
    <w:rsid w:val="00365E06"/>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1D85"/>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246"/>
    <w:rsid w:val="00391BFF"/>
    <w:rsid w:val="00391F2C"/>
    <w:rsid w:val="00392B32"/>
    <w:rsid w:val="003935A8"/>
    <w:rsid w:val="003943D7"/>
    <w:rsid w:val="0039557C"/>
    <w:rsid w:val="00396789"/>
    <w:rsid w:val="0039686C"/>
    <w:rsid w:val="00397690"/>
    <w:rsid w:val="003A2193"/>
    <w:rsid w:val="003A26EF"/>
    <w:rsid w:val="003A2CB8"/>
    <w:rsid w:val="003A3F5D"/>
    <w:rsid w:val="003A40AC"/>
    <w:rsid w:val="003A4867"/>
    <w:rsid w:val="003A49ED"/>
    <w:rsid w:val="003A4EDC"/>
    <w:rsid w:val="003A5689"/>
    <w:rsid w:val="003A5812"/>
    <w:rsid w:val="003A6A53"/>
    <w:rsid w:val="003B0202"/>
    <w:rsid w:val="003B158F"/>
    <w:rsid w:val="003B1C25"/>
    <w:rsid w:val="003B2441"/>
    <w:rsid w:val="003B3E01"/>
    <w:rsid w:val="003B56E1"/>
    <w:rsid w:val="003B5EDB"/>
    <w:rsid w:val="003B71FA"/>
    <w:rsid w:val="003B7613"/>
    <w:rsid w:val="003B7715"/>
    <w:rsid w:val="003B7D87"/>
    <w:rsid w:val="003C18CC"/>
    <w:rsid w:val="003C23D9"/>
    <w:rsid w:val="003C385E"/>
    <w:rsid w:val="003C4DBA"/>
    <w:rsid w:val="003C4EC5"/>
    <w:rsid w:val="003C7E9D"/>
    <w:rsid w:val="003D150C"/>
    <w:rsid w:val="003D15CF"/>
    <w:rsid w:val="003D3E52"/>
    <w:rsid w:val="003D4843"/>
    <w:rsid w:val="003D49EA"/>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45AE"/>
    <w:rsid w:val="003F5CF3"/>
    <w:rsid w:val="003F6B40"/>
    <w:rsid w:val="003F72EB"/>
    <w:rsid w:val="003F7A3C"/>
    <w:rsid w:val="003F7DD4"/>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572"/>
    <w:rsid w:val="00420B50"/>
    <w:rsid w:val="00420E8C"/>
    <w:rsid w:val="0042214B"/>
    <w:rsid w:val="00422417"/>
    <w:rsid w:val="004229EE"/>
    <w:rsid w:val="00425CCB"/>
    <w:rsid w:val="00425F74"/>
    <w:rsid w:val="004278F2"/>
    <w:rsid w:val="004300B6"/>
    <w:rsid w:val="00430939"/>
    <w:rsid w:val="0043131A"/>
    <w:rsid w:val="00431872"/>
    <w:rsid w:val="00432AB8"/>
    <w:rsid w:val="00435372"/>
    <w:rsid w:val="0043790B"/>
    <w:rsid w:val="00437F4F"/>
    <w:rsid w:val="00440119"/>
    <w:rsid w:val="00440F40"/>
    <w:rsid w:val="00442976"/>
    <w:rsid w:val="00443596"/>
    <w:rsid w:val="00444B1B"/>
    <w:rsid w:val="0044591D"/>
    <w:rsid w:val="004468B8"/>
    <w:rsid w:val="00446909"/>
    <w:rsid w:val="004472B0"/>
    <w:rsid w:val="004476F6"/>
    <w:rsid w:val="004479E4"/>
    <w:rsid w:val="00450F09"/>
    <w:rsid w:val="004511EE"/>
    <w:rsid w:val="00452C3D"/>
    <w:rsid w:val="00452E3D"/>
    <w:rsid w:val="00452ED1"/>
    <w:rsid w:val="004532EF"/>
    <w:rsid w:val="00453763"/>
    <w:rsid w:val="00456528"/>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6922"/>
    <w:rsid w:val="004771A5"/>
    <w:rsid w:val="00477771"/>
    <w:rsid w:val="00477852"/>
    <w:rsid w:val="00477A4C"/>
    <w:rsid w:val="0048018E"/>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1383"/>
    <w:rsid w:val="004A203F"/>
    <w:rsid w:val="004A2745"/>
    <w:rsid w:val="004A3AD3"/>
    <w:rsid w:val="004A494E"/>
    <w:rsid w:val="004A52F8"/>
    <w:rsid w:val="004A7E96"/>
    <w:rsid w:val="004B0C4D"/>
    <w:rsid w:val="004B1831"/>
    <w:rsid w:val="004B250E"/>
    <w:rsid w:val="004B2CDE"/>
    <w:rsid w:val="004B3413"/>
    <w:rsid w:val="004B3BEF"/>
    <w:rsid w:val="004B410E"/>
    <w:rsid w:val="004B491E"/>
    <w:rsid w:val="004B511B"/>
    <w:rsid w:val="004C14BC"/>
    <w:rsid w:val="004C1B3A"/>
    <w:rsid w:val="004C36A8"/>
    <w:rsid w:val="004C3A8A"/>
    <w:rsid w:val="004C505B"/>
    <w:rsid w:val="004C783F"/>
    <w:rsid w:val="004C7DAF"/>
    <w:rsid w:val="004D2F9C"/>
    <w:rsid w:val="004D407A"/>
    <w:rsid w:val="004D4403"/>
    <w:rsid w:val="004D5492"/>
    <w:rsid w:val="004D558C"/>
    <w:rsid w:val="004E0710"/>
    <w:rsid w:val="004E1A07"/>
    <w:rsid w:val="004E2DEB"/>
    <w:rsid w:val="004E35D5"/>
    <w:rsid w:val="004E3AE2"/>
    <w:rsid w:val="004E4B96"/>
    <w:rsid w:val="004E4D0E"/>
    <w:rsid w:val="004E4FDB"/>
    <w:rsid w:val="004E529F"/>
    <w:rsid w:val="004E6DC6"/>
    <w:rsid w:val="004E6F2E"/>
    <w:rsid w:val="004E6F6C"/>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3063"/>
    <w:rsid w:val="005042F9"/>
    <w:rsid w:val="00504B6E"/>
    <w:rsid w:val="005055DA"/>
    <w:rsid w:val="00505CC8"/>
    <w:rsid w:val="00505E7B"/>
    <w:rsid w:val="005060EF"/>
    <w:rsid w:val="0051107C"/>
    <w:rsid w:val="0051195B"/>
    <w:rsid w:val="00511C58"/>
    <w:rsid w:val="00512AA8"/>
    <w:rsid w:val="0051414E"/>
    <w:rsid w:val="00514AB6"/>
    <w:rsid w:val="005164E4"/>
    <w:rsid w:val="00520728"/>
    <w:rsid w:val="00521751"/>
    <w:rsid w:val="0052394B"/>
    <w:rsid w:val="00524A1D"/>
    <w:rsid w:val="005250B8"/>
    <w:rsid w:val="00525AC9"/>
    <w:rsid w:val="005266EA"/>
    <w:rsid w:val="00526854"/>
    <w:rsid w:val="00527219"/>
    <w:rsid w:val="0052728A"/>
    <w:rsid w:val="005306FD"/>
    <w:rsid w:val="00531099"/>
    <w:rsid w:val="00533245"/>
    <w:rsid w:val="00533E7C"/>
    <w:rsid w:val="00534B37"/>
    <w:rsid w:val="00534E4B"/>
    <w:rsid w:val="00535853"/>
    <w:rsid w:val="00540F87"/>
    <w:rsid w:val="00541C50"/>
    <w:rsid w:val="00541C7D"/>
    <w:rsid w:val="005421E8"/>
    <w:rsid w:val="005424E6"/>
    <w:rsid w:val="00542B89"/>
    <w:rsid w:val="0054422D"/>
    <w:rsid w:val="00544459"/>
    <w:rsid w:val="0054650F"/>
    <w:rsid w:val="00547465"/>
    <w:rsid w:val="005509DD"/>
    <w:rsid w:val="005510F8"/>
    <w:rsid w:val="005516B8"/>
    <w:rsid w:val="00551B86"/>
    <w:rsid w:val="00552A7E"/>
    <w:rsid w:val="00552E2D"/>
    <w:rsid w:val="00553E45"/>
    <w:rsid w:val="00554AFB"/>
    <w:rsid w:val="0055567A"/>
    <w:rsid w:val="00556649"/>
    <w:rsid w:val="0055780D"/>
    <w:rsid w:val="0056527E"/>
    <w:rsid w:val="0056551F"/>
    <w:rsid w:val="00565A1A"/>
    <w:rsid w:val="005673C2"/>
    <w:rsid w:val="0057159B"/>
    <w:rsid w:val="00571745"/>
    <w:rsid w:val="00572063"/>
    <w:rsid w:val="005721D2"/>
    <w:rsid w:val="00572F76"/>
    <w:rsid w:val="005749BA"/>
    <w:rsid w:val="00576467"/>
    <w:rsid w:val="00576B79"/>
    <w:rsid w:val="005775FC"/>
    <w:rsid w:val="005812D4"/>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4A3"/>
    <w:rsid w:val="00597B3F"/>
    <w:rsid w:val="005A0E12"/>
    <w:rsid w:val="005A0EC4"/>
    <w:rsid w:val="005A267E"/>
    <w:rsid w:val="005A477F"/>
    <w:rsid w:val="005A4E03"/>
    <w:rsid w:val="005A4F16"/>
    <w:rsid w:val="005A64C1"/>
    <w:rsid w:val="005A66D3"/>
    <w:rsid w:val="005A7C07"/>
    <w:rsid w:val="005B04E9"/>
    <w:rsid w:val="005B0B2F"/>
    <w:rsid w:val="005B1B1B"/>
    <w:rsid w:val="005B27D7"/>
    <w:rsid w:val="005B328A"/>
    <w:rsid w:val="005B3FA4"/>
    <w:rsid w:val="005B5506"/>
    <w:rsid w:val="005B55D4"/>
    <w:rsid w:val="005B5BB8"/>
    <w:rsid w:val="005B6310"/>
    <w:rsid w:val="005B6791"/>
    <w:rsid w:val="005B7E95"/>
    <w:rsid w:val="005C3813"/>
    <w:rsid w:val="005C4800"/>
    <w:rsid w:val="005C48CC"/>
    <w:rsid w:val="005C5D1E"/>
    <w:rsid w:val="005C767E"/>
    <w:rsid w:val="005D1F8D"/>
    <w:rsid w:val="005D2438"/>
    <w:rsid w:val="005D2875"/>
    <w:rsid w:val="005D3879"/>
    <w:rsid w:val="005D4F04"/>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0DF8"/>
    <w:rsid w:val="00601676"/>
    <w:rsid w:val="006018F4"/>
    <w:rsid w:val="00602E7E"/>
    <w:rsid w:val="00604888"/>
    <w:rsid w:val="0060629C"/>
    <w:rsid w:val="00606463"/>
    <w:rsid w:val="0061078A"/>
    <w:rsid w:val="006126CF"/>
    <w:rsid w:val="00615FE4"/>
    <w:rsid w:val="0061610E"/>
    <w:rsid w:val="00616254"/>
    <w:rsid w:val="00616EBF"/>
    <w:rsid w:val="00620CE9"/>
    <w:rsid w:val="006216E3"/>
    <w:rsid w:val="00621E35"/>
    <w:rsid w:val="006222E5"/>
    <w:rsid w:val="006236EE"/>
    <w:rsid w:val="00624D30"/>
    <w:rsid w:val="006255D6"/>
    <w:rsid w:val="0062594F"/>
    <w:rsid w:val="0063011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223D"/>
    <w:rsid w:val="006531A7"/>
    <w:rsid w:val="006536A8"/>
    <w:rsid w:val="00654E20"/>
    <w:rsid w:val="00657C89"/>
    <w:rsid w:val="00660D96"/>
    <w:rsid w:val="00662C4A"/>
    <w:rsid w:val="00663848"/>
    <w:rsid w:val="006642B9"/>
    <w:rsid w:val="00664B3F"/>
    <w:rsid w:val="00664D56"/>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DFD"/>
    <w:rsid w:val="00687E04"/>
    <w:rsid w:val="00690C92"/>
    <w:rsid w:val="00690E2C"/>
    <w:rsid w:val="00692099"/>
    <w:rsid w:val="0069219E"/>
    <w:rsid w:val="00692E88"/>
    <w:rsid w:val="00692F31"/>
    <w:rsid w:val="00693A7B"/>
    <w:rsid w:val="0069535D"/>
    <w:rsid w:val="00695AC8"/>
    <w:rsid w:val="00695ECB"/>
    <w:rsid w:val="0069670A"/>
    <w:rsid w:val="006A1824"/>
    <w:rsid w:val="006A2C92"/>
    <w:rsid w:val="006A4B08"/>
    <w:rsid w:val="006A527F"/>
    <w:rsid w:val="006A64FB"/>
    <w:rsid w:val="006A7EFE"/>
    <w:rsid w:val="006B03AC"/>
    <w:rsid w:val="006B1225"/>
    <w:rsid w:val="006B176E"/>
    <w:rsid w:val="006B34D2"/>
    <w:rsid w:val="006B35BE"/>
    <w:rsid w:val="006B3855"/>
    <w:rsid w:val="006B474F"/>
    <w:rsid w:val="006B63CE"/>
    <w:rsid w:val="006B6403"/>
    <w:rsid w:val="006B6F0D"/>
    <w:rsid w:val="006C0DFE"/>
    <w:rsid w:val="006C16B7"/>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089"/>
    <w:rsid w:val="006F572D"/>
    <w:rsid w:val="006F760C"/>
    <w:rsid w:val="006F7777"/>
    <w:rsid w:val="00704240"/>
    <w:rsid w:val="007049B1"/>
    <w:rsid w:val="00704CC8"/>
    <w:rsid w:val="0070527C"/>
    <w:rsid w:val="0070599E"/>
    <w:rsid w:val="00706223"/>
    <w:rsid w:val="00706DA1"/>
    <w:rsid w:val="00706F66"/>
    <w:rsid w:val="00707318"/>
    <w:rsid w:val="00707C8D"/>
    <w:rsid w:val="00707EF4"/>
    <w:rsid w:val="007105FF"/>
    <w:rsid w:val="00712601"/>
    <w:rsid w:val="0071288D"/>
    <w:rsid w:val="00715E46"/>
    <w:rsid w:val="0072005C"/>
    <w:rsid w:val="00722AF4"/>
    <w:rsid w:val="00722EAB"/>
    <w:rsid w:val="00723E1C"/>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950"/>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75E0E"/>
    <w:rsid w:val="00776235"/>
    <w:rsid w:val="00776773"/>
    <w:rsid w:val="00780082"/>
    <w:rsid w:val="00780AAD"/>
    <w:rsid w:val="00780D5C"/>
    <w:rsid w:val="00780EE5"/>
    <w:rsid w:val="00781003"/>
    <w:rsid w:val="0078267F"/>
    <w:rsid w:val="0078271C"/>
    <w:rsid w:val="00782770"/>
    <w:rsid w:val="00784F17"/>
    <w:rsid w:val="00786FD1"/>
    <w:rsid w:val="0079018D"/>
    <w:rsid w:val="00792F02"/>
    <w:rsid w:val="007930BA"/>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406"/>
    <w:rsid w:val="007B1758"/>
    <w:rsid w:val="007B43C9"/>
    <w:rsid w:val="007B4EAC"/>
    <w:rsid w:val="007B5E4A"/>
    <w:rsid w:val="007B7647"/>
    <w:rsid w:val="007C0D01"/>
    <w:rsid w:val="007C2E5E"/>
    <w:rsid w:val="007C2E84"/>
    <w:rsid w:val="007C3CDD"/>
    <w:rsid w:val="007C478C"/>
    <w:rsid w:val="007C515A"/>
    <w:rsid w:val="007C77D9"/>
    <w:rsid w:val="007C7F73"/>
    <w:rsid w:val="007D0E54"/>
    <w:rsid w:val="007D121E"/>
    <w:rsid w:val="007D1981"/>
    <w:rsid w:val="007D234E"/>
    <w:rsid w:val="007D3789"/>
    <w:rsid w:val="007D3C54"/>
    <w:rsid w:val="007D4529"/>
    <w:rsid w:val="007D45EE"/>
    <w:rsid w:val="007D708D"/>
    <w:rsid w:val="007E1D8E"/>
    <w:rsid w:val="007E277A"/>
    <w:rsid w:val="007E3352"/>
    <w:rsid w:val="007E42B2"/>
    <w:rsid w:val="007E564F"/>
    <w:rsid w:val="007E6F10"/>
    <w:rsid w:val="007F22CC"/>
    <w:rsid w:val="007F4C93"/>
    <w:rsid w:val="007F5E79"/>
    <w:rsid w:val="007F60E8"/>
    <w:rsid w:val="007F65C8"/>
    <w:rsid w:val="007F664C"/>
    <w:rsid w:val="007F66C3"/>
    <w:rsid w:val="00801230"/>
    <w:rsid w:val="0080255B"/>
    <w:rsid w:val="00803F9C"/>
    <w:rsid w:val="00804609"/>
    <w:rsid w:val="00804D78"/>
    <w:rsid w:val="0080554C"/>
    <w:rsid w:val="00810E72"/>
    <w:rsid w:val="00814052"/>
    <w:rsid w:val="0081546B"/>
    <w:rsid w:val="008177F6"/>
    <w:rsid w:val="0082024E"/>
    <w:rsid w:val="0082064A"/>
    <w:rsid w:val="00820DB7"/>
    <w:rsid w:val="00822DE5"/>
    <w:rsid w:val="00822E10"/>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084D"/>
    <w:rsid w:val="00841A29"/>
    <w:rsid w:val="008422AC"/>
    <w:rsid w:val="00842854"/>
    <w:rsid w:val="00844646"/>
    <w:rsid w:val="00845414"/>
    <w:rsid w:val="008503D4"/>
    <w:rsid w:val="008509EB"/>
    <w:rsid w:val="008510E1"/>
    <w:rsid w:val="00852F0C"/>
    <w:rsid w:val="00853C60"/>
    <w:rsid w:val="008546FC"/>
    <w:rsid w:val="00855335"/>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434"/>
    <w:rsid w:val="0088790D"/>
    <w:rsid w:val="0089074E"/>
    <w:rsid w:val="00890E29"/>
    <w:rsid w:val="00891CF6"/>
    <w:rsid w:val="00891F28"/>
    <w:rsid w:val="00893E4B"/>
    <w:rsid w:val="0089508B"/>
    <w:rsid w:val="00895329"/>
    <w:rsid w:val="00895378"/>
    <w:rsid w:val="00896717"/>
    <w:rsid w:val="00896934"/>
    <w:rsid w:val="008978EE"/>
    <w:rsid w:val="008A2C7D"/>
    <w:rsid w:val="008A49CE"/>
    <w:rsid w:val="008A5C6C"/>
    <w:rsid w:val="008A61D0"/>
    <w:rsid w:val="008A6649"/>
    <w:rsid w:val="008A7D58"/>
    <w:rsid w:val="008B024D"/>
    <w:rsid w:val="008B3588"/>
    <w:rsid w:val="008B376C"/>
    <w:rsid w:val="008B58A3"/>
    <w:rsid w:val="008B6A12"/>
    <w:rsid w:val="008B6C03"/>
    <w:rsid w:val="008C068D"/>
    <w:rsid w:val="008C13AB"/>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4DFA"/>
    <w:rsid w:val="008E5EA1"/>
    <w:rsid w:val="008E5FA0"/>
    <w:rsid w:val="008E6E07"/>
    <w:rsid w:val="008E7652"/>
    <w:rsid w:val="008F16CE"/>
    <w:rsid w:val="008F19DA"/>
    <w:rsid w:val="008F1E7D"/>
    <w:rsid w:val="008F252E"/>
    <w:rsid w:val="008F2F99"/>
    <w:rsid w:val="008F31D3"/>
    <w:rsid w:val="008F3ECA"/>
    <w:rsid w:val="008F484B"/>
    <w:rsid w:val="008F742E"/>
    <w:rsid w:val="00900533"/>
    <w:rsid w:val="00901355"/>
    <w:rsid w:val="00902301"/>
    <w:rsid w:val="009038B7"/>
    <w:rsid w:val="00903C79"/>
    <w:rsid w:val="00904552"/>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1CD1"/>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408"/>
    <w:rsid w:val="00951AC3"/>
    <w:rsid w:val="00952F4F"/>
    <w:rsid w:val="00953FF2"/>
    <w:rsid w:val="0095601B"/>
    <w:rsid w:val="00957E7F"/>
    <w:rsid w:val="009601E2"/>
    <w:rsid w:val="009607CE"/>
    <w:rsid w:val="00960F58"/>
    <w:rsid w:val="00962258"/>
    <w:rsid w:val="00963891"/>
    <w:rsid w:val="0096433B"/>
    <w:rsid w:val="009644EE"/>
    <w:rsid w:val="009660C7"/>
    <w:rsid w:val="00967074"/>
    <w:rsid w:val="00967C6C"/>
    <w:rsid w:val="00971919"/>
    <w:rsid w:val="00972A28"/>
    <w:rsid w:val="00973A46"/>
    <w:rsid w:val="009759DC"/>
    <w:rsid w:val="00976854"/>
    <w:rsid w:val="009779E6"/>
    <w:rsid w:val="00977B97"/>
    <w:rsid w:val="00977D0A"/>
    <w:rsid w:val="00980BC0"/>
    <w:rsid w:val="00981427"/>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4532"/>
    <w:rsid w:val="0099595A"/>
    <w:rsid w:val="00995B29"/>
    <w:rsid w:val="0099782D"/>
    <w:rsid w:val="00997C6E"/>
    <w:rsid w:val="009A0491"/>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E21"/>
    <w:rsid w:val="009C6F63"/>
    <w:rsid w:val="009D0CCF"/>
    <w:rsid w:val="009D0DC3"/>
    <w:rsid w:val="009D118F"/>
    <w:rsid w:val="009D17FB"/>
    <w:rsid w:val="009D2037"/>
    <w:rsid w:val="009D2C30"/>
    <w:rsid w:val="009D31E0"/>
    <w:rsid w:val="009D460A"/>
    <w:rsid w:val="009D5D36"/>
    <w:rsid w:val="009D628B"/>
    <w:rsid w:val="009D7550"/>
    <w:rsid w:val="009D7D75"/>
    <w:rsid w:val="009D7FEC"/>
    <w:rsid w:val="009E20FB"/>
    <w:rsid w:val="009E2A26"/>
    <w:rsid w:val="009E2CB9"/>
    <w:rsid w:val="009E2CF7"/>
    <w:rsid w:val="009E2D02"/>
    <w:rsid w:val="009E5CB7"/>
    <w:rsid w:val="009E5FB2"/>
    <w:rsid w:val="009E66DC"/>
    <w:rsid w:val="009E6933"/>
    <w:rsid w:val="009E7E53"/>
    <w:rsid w:val="009F0E95"/>
    <w:rsid w:val="009F2094"/>
    <w:rsid w:val="009F2918"/>
    <w:rsid w:val="009F3C12"/>
    <w:rsid w:val="009F6D67"/>
    <w:rsid w:val="009F744D"/>
    <w:rsid w:val="009F75A1"/>
    <w:rsid w:val="00A000F2"/>
    <w:rsid w:val="00A00856"/>
    <w:rsid w:val="00A00997"/>
    <w:rsid w:val="00A01449"/>
    <w:rsid w:val="00A01619"/>
    <w:rsid w:val="00A0186E"/>
    <w:rsid w:val="00A0303E"/>
    <w:rsid w:val="00A04751"/>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3BC"/>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1B12"/>
    <w:rsid w:val="00A61B9A"/>
    <w:rsid w:val="00A63BB5"/>
    <w:rsid w:val="00A64BB6"/>
    <w:rsid w:val="00A65AE8"/>
    <w:rsid w:val="00A67628"/>
    <w:rsid w:val="00A716C9"/>
    <w:rsid w:val="00A7209E"/>
    <w:rsid w:val="00A72E6F"/>
    <w:rsid w:val="00A7484D"/>
    <w:rsid w:val="00A74AE5"/>
    <w:rsid w:val="00A74EE8"/>
    <w:rsid w:val="00A76CA6"/>
    <w:rsid w:val="00A76D32"/>
    <w:rsid w:val="00A7721B"/>
    <w:rsid w:val="00A7730C"/>
    <w:rsid w:val="00A80056"/>
    <w:rsid w:val="00A80921"/>
    <w:rsid w:val="00A816D6"/>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4E7"/>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4813"/>
    <w:rsid w:val="00AC60B0"/>
    <w:rsid w:val="00AC7735"/>
    <w:rsid w:val="00AD0296"/>
    <w:rsid w:val="00AD11C4"/>
    <w:rsid w:val="00AD1826"/>
    <w:rsid w:val="00AD21B2"/>
    <w:rsid w:val="00AD23E4"/>
    <w:rsid w:val="00AD39AA"/>
    <w:rsid w:val="00AD4379"/>
    <w:rsid w:val="00AD5C7A"/>
    <w:rsid w:val="00AD6BFD"/>
    <w:rsid w:val="00AD70B4"/>
    <w:rsid w:val="00AD7251"/>
    <w:rsid w:val="00AE1A68"/>
    <w:rsid w:val="00AE3FA9"/>
    <w:rsid w:val="00AE3FD5"/>
    <w:rsid w:val="00AE4DCB"/>
    <w:rsid w:val="00AE55B2"/>
    <w:rsid w:val="00AE6FAC"/>
    <w:rsid w:val="00AE71AD"/>
    <w:rsid w:val="00AF16FF"/>
    <w:rsid w:val="00AF1FB4"/>
    <w:rsid w:val="00AF260E"/>
    <w:rsid w:val="00AF2BBA"/>
    <w:rsid w:val="00AF2CBD"/>
    <w:rsid w:val="00AF31E6"/>
    <w:rsid w:val="00AF3357"/>
    <w:rsid w:val="00AF46CC"/>
    <w:rsid w:val="00AF48FA"/>
    <w:rsid w:val="00AF4ECA"/>
    <w:rsid w:val="00AF7AAF"/>
    <w:rsid w:val="00B000F2"/>
    <w:rsid w:val="00B00D89"/>
    <w:rsid w:val="00B013AC"/>
    <w:rsid w:val="00B026E0"/>
    <w:rsid w:val="00B033BA"/>
    <w:rsid w:val="00B042D8"/>
    <w:rsid w:val="00B051F6"/>
    <w:rsid w:val="00B05AC6"/>
    <w:rsid w:val="00B05C4D"/>
    <w:rsid w:val="00B06097"/>
    <w:rsid w:val="00B063E8"/>
    <w:rsid w:val="00B07DBB"/>
    <w:rsid w:val="00B1006C"/>
    <w:rsid w:val="00B10785"/>
    <w:rsid w:val="00B120E5"/>
    <w:rsid w:val="00B12550"/>
    <w:rsid w:val="00B12802"/>
    <w:rsid w:val="00B129D2"/>
    <w:rsid w:val="00B12DCA"/>
    <w:rsid w:val="00B12DF6"/>
    <w:rsid w:val="00B139BF"/>
    <w:rsid w:val="00B1423B"/>
    <w:rsid w:val="00B14C99"/>
    <w:rsid w:val="00B14D48"/>
    <w:rsid w:val="00B17100"/>
    <w:rsid w:val="00B1748D"/>
    <w:rsid w:val="00B17FBB"/>
    <w:rsid w:val="00B205A4"/>
    <w:rsid w:val="00B2154F"/>
    <w:rsid w:val="00B22037"/>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4548"/>
    <w:rsid w:val="00B35027"/>
    <w:rsid w:val="00B362EF"/>
    <w:rsid w:val="00B3750A"/>
    <w:rsid w:val="00B415BA"/>
    <w:rsid w:val="00B41BA6"/>
    <w:rsid w:val="00B423B3"/>
    <w:rsid w:val="00B4256C"/>
    <w:rsid w:val="00B43EE3"/>
    <w:rsid w:val="00B45120"/>
    <w:rsid w:val="00B4539D"/>
    <w:rsid w:val="00B4566A"/>
    <w:rsid w:val="00B46003"/>
    <w:rsid w:val="00B464C5"/>
    <w:rsid w:val="00B501A4"/>
    <w:rsid w:val="00B50C51"/>
    <w:rsid w:val="00B50F25"/>
    <w:rsid w:val="00B51007"/>
    <w:rsid w:val="00B51314"/>
    <w:rsid w:val="00B51BDB"/>
    <w:rsid w:val="00B51D48"/>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154"/>
    <w:rsid w:val="00B64B83"/>
    <w:rsid w:val="00B64D71"/>
    <w:rsid w:val="00B6528E"/>
    <w:rsid w:val="00B657FE"/>
    <w:rsid w:val="00B66814"/>
    <w:rsid w:val="00B66869"/>
    <w:rsid w:val="00B66BA0"/>
    <w:rsid w:val="00B67A72"/>
    <w:rsid w:val="00B67D02"/>
    <w:rsid w:val="00B701B2"/>
    <w:rsid w:val="00B7068E"/>
    <w:rsid w:val="00B7089F"/>
    <w:rsid w:val="00B70D48"/>
    <w:rsid w:val="00B71058"/>
    <w:rsid w:val="00B71C0C"/>
    <w:rsid w:val="00B7222B"/>
    <w:rsid w:val="00B73A33"/>
    <w:rsid w:val="00B7632F"/>
    <w:rsid w:val="00B80585"/>
    <w:rsid w:val="00B81CAF"/>
    <w:rsid w:val="00B827C3"/>
    <w:rsid w:val="00B83288"/>
    <w:rsid w:val="00B848CC"/>
    <w:rsid w:val="00B85D07"/>
    <w:rsid w:val="00B866C5"/>
    <w:rsid w:val="00B87061"/>
    <w:rsid w:val="00B87141"/>
    <w:rsid w:val="00B879A2"/>
    <w:rsid w:val="00B909FA"/>
    <w:rsid w:val="00B940FB"/>
    <w:rsid w:val="00B948F9"/>
    <w:rsid w:val="00B956EE"/>
    <w:rsid w:val="00B97241"/>
    <w:rsid w:val="00B97A4B"/>
    <w:rsid w:val="00B97C05"/>
    <w:rsid w:val="00BA0B87"/>
    <w:rsid w:val="00BA0B8D"/>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44E"/>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35CA"/>
    <w:rsid w:val="00BE50B4"/>
    <w:rsid w:val="00BE5360"/>
    <w:rsid w:val="00BE67DF"/>
    <w:rsid w:val="00BE6FE1"/>
    <w:rsid w:val="00BE7314"/>
    <w:rsid w:val="00BE7A32"/>
    <w:rsid w:val="00BE7F49"/>
    <w:rsid w:val="00BF07DE"/>
    <w:rsid w:val="00BF30B1"/>
    <w:rsid w:val="00BF3544"/>
    <w:rsid w:val="00BF3789"/>
    <w:rsid w:val="00BF4CA0"/>
    <w:rsid w:val="00BF507E"/>
    <w:rsid w:val="00BF59DF"/>
    <w:rsid w:val="00BF6915"/>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29AD"/>
    <w:rsid w:val="00C230AA"/>
    <w:rsid w:val="00C236F3"/>
    <w:rsid w:val="00C23C0A"/>
    <w:rsid w:val="00C25067"/>
    <w:rsid w:val="00C25D2F"/>
    <w:rsid w:val="00C27049"/>
    <w:rsid w:val="00C3148D"/>
    <w:rsid w:val="00C31DD3"/>
    <w:rsid w:val="00C32054"/>
    <w:rsid w:val="00C32E83"/>
    <w:rsid w:val="00C34799"/>
    <w:rsid w:val="00C358F0"/>
    <w:rsid w:val="00C36A0F"/>
    <w:rsid w:val="00C37B82"/>
    <w:rsid w:val="00C41059"/>
    <w:rsid w:val="00C43B6F"/>
    <w:rsid w:val="00C45101"/>
    <w:rsid w:val="00C459D0"/>
    <w:rsid w:val="00C521BB"/>
    <w:rsid w:val="00C522EE"/>
    <w:rsid w:val="00C52778"/>
    <w:rsid w:val="00C54E9B"/>
    <w:rsid w:val="00C55C28"/>
    <w:rsid w:val="00C603AA"/>
    <w:rsid w:val="00C6059E"/>
    <w:rsid w:val="00C636D9"/>
    <w:rsid w:val="00C6371C"/>
    <w:rsid w:val="00C63B81"/>
    <w:rsid w:val="00C65002"/>
    <w:rsid w:val="00C65AC7"/>
    <w:rsid w:val="00C664DB"/>
    <w:rsid w:val="00C7026D"/>
    <w:rsid w:val="00C70CB9"/>
    <w:rsid w:val="00C72A3E"/>
    <w:rsid w:val="00C735C7"/>
    <w:rsid w:val="00C75196"/>
    <w:rsid w:val="00C76E8C"/>
    <w:rsid w:val="00C8030A"/>
    <w:rsid w:val="00C81702"/>
    <w:rsid w:val="00C81C2A"/>
    <w:rsid w:val="00C821CF"/>
    <w:rsid w:val="00C82666"/>
    <w:rsid w:val="00C82D1D"/>
    <w:rsid w:val="00C851ED"/>
    <w:rsid w:val="00C87381"/>
    <w:rsid w:val="00C877F7"/>
    <w:rsid w:val="00C90C27"/>
    <w:rsid w:val="00C90E6B"/>
    <w:rsid w:val="00C92804"/>
    <w:rsid w:val="00C92AAC"/>
    <w:rsid w:val="00C92AF6"/>
    <w:rsid w:val="00C93164"/>
    <w:rsid w:val="00C95193"/>
    <w:rsid w:val="00C957CA"/>
    <w:rsid w:val="00C9606C"/>
    <w:rsid w:val="00C97A3C"/>
    <w:rsid w:val="00C97DD3"/>
    <w:rsid w:val="00CA03B2"/>
    <w:rsid w:val="00CA60D7"/>
    <w:rsid w:val="00CA77C8"/>
    <w:rsid w:val="00CA7B09"/>
    <w:rsid w:val="00CA7EF7"/>
    <w:rsid w:val="00CB0378"/>
    <w:rsid w:val="00CB0655"/>
    <w:rsid w:val="00CB06AE"/>
    <w:rsid w:val="00CB0766"/>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4D93"/>
    <w:rsid w:val="00CC5563"/>
    <w:rsid w:val="00CC588F"/>
    <w:rsid w:val="00CC7F93"/>
    <w:rsid w:val="00CD0638"/>
    <w:rsid w:val="00CD0EE6"/>
    <w:rsid w:val="00CD1131"/>
    <w:rsid w:val="00CD2562"/>
    <w:rsid w:val="00CD2708"/>
    <w:rsid w:val="00CD625E"/>
    <w:rsid w:val="00CD68D6"/>
    <w:rsid w:val="00CD77B3"/>
    <w:rsid w:val="00CE0901"/>
    <w:rsid w:val="00CE1672"/>
    <w:rsid w:val="00CE18F0"/>
    <w:rsid w:val="00CE2075"/>
    <w:rsid w:val="00CE24C2"/>
    <w:rsid w:val="00CE3DE0"/>
    <w:rsid w:val="00CE616C"/>
    <w:rsid w:val="00CE64AB"/>
    <w:rsid w:val="00CE64CD"/>
    <w:rsid w:val="00CE6C16"/>
    <w:rsid w:val="00CE70C3"/>
    <w:rsid w:val="00CE7579"/>
    <w:rsid w:val="00CF1183"/>
    <w:rsid w:val="00CF16BD"/>
    <w:rsid w:val="00CF18B8"/>
    <w:rsid w:val="00CF1ED7"/>
    <w:rsid w:val="00CF2464"/>
    <w:rsid w:val="00CF2590"/>
    <w:rsid w:val="00CF25BA"/>
    <w:rsid w:val="00CF3BF2"/>
    <w:rsid w:val="00CF3EA4"/>
    <w:rsid w:val="00CF4110"/>
    <w:rsid w:val="00CF580F"/>
    <w:rsid w:val="00CF66E7"/>
    <w:rsid w:val="00D017A0"/>
    <w:rsid w:val="00D04949"/>
    <w:rsid w:val="00D04A3A"/>
    <w:rsid w:val="00D05902"/>
    <w:rsid w:val="00D05BA4"/>
    <w:rsid w:val="00D06093"/>
    <w:rsid w:val="00D071BF"/>
    <w:rsid w:val="00D07490"/>
    <w:rsid w:val="00D0799D"/>
    <w:rsid w:val="00D11928"/>
    <w:rsid w:val="00D12931"/>
    <w:rsid w:val="00D135D9"/>
    <w:rsid w:val="00D14057"/>
    <w:rsid w:val="00D142F8"/>
    <w:rsid w:val="00D1500C"/>
    <w:rsid w:val="00D1609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2C1"/>
    <w:rsid w:val="00D324E6"/>
    <w:rsid w:val="00D33525"/>
    <w:rsid w:val="00D344FC"/>
    <w:rsid w:val="00D350EE"/>
    <w:rsid w:val="00D35A22"/>
    <w:rsid w:val="00D40189"/>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5995"/>
    <w:rsid w:val="00D67BD1"/>
    <w:rsid w:val="00D67C8F"/>
    <w:rsid w:val="00D67CF7"/>
    <w:rsid w:val="00D67F02"/>
    <w:rsid w:val="00D70122"/>
    <w:rsid w:val="00D70E62"/>
    <w:rsid w:val="00D71A1F"/>
    <w:rsid w:val="00D727C8"/>
    <w:rsid w:val="00D73250"/>
    <w:rsid w:val="00D73D53"/>
    <w:rsid w:val="00D74442"/>
    <w:rsid w:val="00D74621"/>
    <w:rsid w:val="00D75947"/>
    <w:rsid w:val="00D767D6"/>
    <w:rsid w:val="00D80606"/>
    <w:rsid w:val="00D8147C"/>
    <w:rsid w:val="00D8220A"/>
    <w:rsid w:val="00D82E3B"/>
    <w:rsid w:val="00D83248"/>
    <w:rsid w:val="00D83EF4"/>
    <w:rsid w:val="00D84462"/>
    <w:rsid w:val="00D85A94"/>
    <w:rsid w:val="00D8680D"/>
    <w:rsid w:val="00D86E70"/>
    <w:rsid w:val="00D91A85"/>
    <w:rsid w:val="00D93814"/>
    <w:rsid w:val="00D939FA"/>
    <w:rsid w:val="00D951F1"/>
    <w:rsid w:val="00D952F8"/>
    <w:rsid w:val="00D959D4"/>
    <w:rsid w:val="00D95A69"/>
    <w:rsid w:val="00D95D4F"/>
    <w:rsid w:val="00D961A8"/>
    <w:rsid w:val="00D97054"/>
    <w:rsid w:val="00D976F4"/>
    <w:rsid w:val="00DA1024"/>
    <w:rsid w:val="00DA1166"/>
    <w:rsid w:val="00DA1B3A"/>
    <w:rsid w:val="00DA5186"/>
    <w:rsid w:val="00DA533E"/>
    <w:rsid w:val="00DA534E"/>
    <w:rsid w:val="00DA5875"/>
    <w:rsid w:val="00DA5A34"/>
    <w:rsid w:val="00DA5C54"/>
    <w:rsid w:val="00DA6966"/>
    <w:rsid w:val="00DA6C5E"/>
    <w:rsid w:val="00DB0ABC"/>
    <w:rsid w:val="00DB0CCB"/>
    <w:rsid w:val="00DB1F17"/>
    <w:rsid w:val="00DB334C"/>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3F4"/>
    <w:rsid w:val="00DD366D"/>
    <w:rsid w:val="00DD39E2"/>
    <w:rsid w:val="00DD43CB"/>
    <w:rsid w:val="00DD52F1"/>
    <w:rsid w:val="00DD61B3"/>
    <w:rsid w:val="00DD6B8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2207"/>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5F5C"/>
    <w:rsid w:val="00E26B5A"/>
    <w:rsid w:val="00E27AA1"/>
    <w:rsid w:val="00E30704"/>
    <w:rsid w:val="00E3181D"/>
    <w:rsid w:val="00E33665"/>
    <w:rsid w:val="00E33AE1"/>
    <w:rsid w:val="00E35709"/>
    <w:rsid w:val="00E36923"/>
    <w:rsid w:val="00E36DED"/>
    <w:rsid w:val="00E40ED5"/>
    <w:rsid w:val="00E42C76"/>
    <w:rsid w:val="00E43EB3"/>
    <w:rsid w:val="00E44513"/>
    <w:rsid w:val="00E44DA6"/>
    <w:rsid w:val="00E45F9F"/>
    <w:rsid w:val="00E46AE5"/>
    <w:rsid w:val="00E4783D"/>
    <w:rsid w:val="00E47C49"/>
    <w:rsid w:val="00E50025"/>
    <w:rsid w:val="00E51BF1"/>
    <w:rsid w:val="00E529E1"/>
    <w:rsid w:val="00E52C8E"/>
    <w:rsid w:val="00E52D66"/>
    <w:rsid w:val="00E52E3F"/>
    <w:rsid w:val="00E53403"/>
    <w:rsid w:val="00E5507A"/>
    <w:rsid w:val="00E60E34"/>
    <w:rsid w:val="00E61621"/>
    <w:rsid w:val="00E61A85"/>
    <w:rsid w:val="00E62498"/>
    <w:rsid w:val="00E6291D"/>
    <w:rsid w:val="00E632F0"/>
    <w:rsid w:val="00E63F95"/>
    <w:rsid w:val="00E67513"/>
    <w:rsid w:val="00E6772D"/>
    <w:rsid w:val="00E71228"/>
    <w:rsid w:val="00E71E80"/>
    <w:rsid w:val="00E73104"/>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3F07"/>
    <w:rsid w:val="00E94175"/>
    <w:rsid w:val="00E952F5"/>
    <w:rsid w:val="00E9543E"/>
    <w:rsid w:val="00E957EE"/>
    <w:rsid w:val="00E95AB6"/>
    <w:rsid w:val="00E9619F"/>
    <w:rsid w:val="00E96B93"/>
    <w:rsid w:val="00EA1470"/>
    <w:rsid w:val="00EA219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2D96"/>
    <w:rsid w:val="00ED341D"/>
    <w:rsid w:val="00ED45DF"/>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6AA7"/>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4C62"/>
    <w:rsid w:val="00F1579D"/>
    <w:rsid w:val="00F16AF4"/>
    <w:rsid w:val="00F21964"/>
    <w:rsid w:val="00F21F60"/>
    <w:rsid w:val="00F22704"/>
    <w:rsid w:val="00F22E16"/>
    <w:rsid w:val="00F22EA7"/>
    <w:rsid w:val="00F23D57"/>
    <w:rsid w:val="00F23EB2"/>
    <w:rsid w:val="00F246B2"/>
    <w:rsid w:val="00F271A1"/>
    <w:rsid w:val="00F30085"/>
    <w:rsid w:val="00F31070"/>
    <w:rsid w:val="00F319F6"/>
    <w:rsid w:val="00F3257D"/>
    <w:rsid w:val="00F332A3"/>
    <w:rsid w:val="00F339F2"/>
    <w:rsid w:val="00F33BBA"/>
    <w:rsid w:val="00F33F5E"/>
    <w:rsid w:val="00F34503"/>
    <w:rsid w:val="00F3498D"/>
    <w:rsid w:val="00F35120"/>
    <w:rsid w:val="00F35692"/>
    <w:rsid w:val="00F36296"/>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6971"/>
    <w:rsid w:val="00F571D6"/>
    <w:rsid w:val="00F62AAC"/>
    <w:rsid w:val="00F62ADB"/>
    <w:rsid w:val="00F62BFE"/>
    <w:rsid w:val="00F63516"/>
    <w:rsid w:val="00F6378E"/>
    <w:rsid w:val="00F6379A"/>
    <w:rsid w:val="00F646E8"/>
    <w:rsid w:val="00F65792"/>
    <w:rsid w:val="00F67D54"/>
    <w:rsid w:val="00F701C6"/>
    <w:rsid w:val="00F70814"/>
    <w:rsid w:val="00F70FF0"/>
    <w:rsid w:val="00F718F4"/>
    <w:rsid w:val="00F7204D"/>
    <w:rsid w:val="00F72BC8"/>
    <w:rsid w:val="00F73E6C"/>
    <w:rsid w:val="00F7529F"/>
    <w:rsid w:val="00F77D47"/>
    <w:rsid w:val="00F83089"/>
    <w:rsid w:val="00F83B0F"/>
    <w:rsid w:val="00F84066"/>
    <w:rsid w:val="00F84392"/>
    <w:rsid w:val="00F84733"/>
    <w:rsid w:val="00F84B73"/>
    <w:rsid w:val="00F85BA4"/>
    <w:rsid w:val="00F90E87"/>
    <w:rsid w:val="00F91060"/>
    <w:rsid w:val="00F9139A"/>
    <w:rsid w:val="00F927C2"/>
    <w:rsid w:val="00F93DD6"/>
    <w:rsid w:val="00F94A77"/>
    <w:rsid w:val="00F9708C"/>
    <w:rsid w:val="00FA288E"/>
    <w:rsid w:val="00FA3C3F"/>
    <w:rsid w:val="00FA56C5"/>
    <w:rsid w:val="00FA6468"/>
    <w:rsid w:val="00FA6573"/>
    <w:rsid w:val="00FA7E51"/>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6089"/>
    <w:rsid w:val="00FC78C7"/>
    <w:rsid w:val="00FC7F7F"/>
    <w:rsid w:val="00FD0159"/>
    <w:rsid w:val="00FD0209"/>
    <w:rsid w:val="00FD0C82"/>
    <w:rsid w:val="00FD2F48"/>
    <w:rsid w:val="00FD3E87"/>
    <w:rsid w:val="00FD40C9"/>
    <w:rsid w:val="00FD55DD"/>
    <w:rsid w:val="00FD566A"/>
    <w:rsid w:val="00FD6C93"/>
    <w:rsid w:val="00FD7615"/>
    <w:rsid w:val="00FE3A6B"/>
    <w:rsid w:val="00FE51C8"/>
    <w:rsid w:val="00FE70D6"/>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39394BA4"/>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9" Type="http://schemas.microsoft.com/office/2011/relationships/commentsExtended" Target="commentsExtended.xml"/><Relationship Id="rId20" Type="http://schemas.openxmlformats.org/officeDocument/2006/relationships/fontTable" Target="fontTable.xml"/><Relationship Id="rId21" Type="http://schemas.microsoft.com/office/2011/relationships/people" Target="people.xml"/><Relationship Id="rId22"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footer" Target="footer2.xml"/><Relationship Id="rId12" Type="http://schemas.openxmlformats.org/officeDocument/2006/relationships/footer" Target="footer3.xml"/><Relationship Id="rId13" Type="http://schemas.openxmlformats.org/officeDocument/2006/relationships/image" Target="media/image1.png"/><Relationship Id="rId14" Type="http://schemas.openxmlformats.org/officeDocument/2006/relationships/image" Target="media/image2.png"/><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image" Target="media/image5.png"/><Relationship Id="rId18" Type="http://schemas.openxmlformats.org/officeDocument/2006/relationships/image" Target="media/image6.png"/><Relationship Id="rId19" Type="http://schemas.openxmlformats.org/officeDocument/2006/relationships/image" Target="media/image7.png"/><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comments" Target="comment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24EFFDF-D4CB-F048-99C4-521CC267928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0</TotalTime>
  <Pages>35</Pages>
  <Words>14937</Words>
  <Characters>82154</Characters>
  <Application>Microsoft Macintosh Word</Application>
  <DocSecurity>0</DocSecurity>
  <Lines>684</Lines>
  <Paragraphs>193</Paragraphs>
  <ScaleCrop>false</ScaleCrop>
  <HeadingPairs>
    <vt:vector size="2" baseType="variant">
      <vt:variant>
        <vt:lpstr>Title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96898</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2</cp:revision>
  <cp:lastPrinted>2016-10-18T15:19:00Z</cp:lastPrinted>
  <dcterms:created xsi:type="dcterms:W3CDTF">2017-10-17T17:27:00Z</dcterms:created>
  <dcterms:modified xsi:type="dcterms:W3CDTF">2017-10-17T17:27:00Z</dcterms:modified>
</cp:coreProperties>
</file>